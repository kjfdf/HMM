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E93" w:rsidRDefault="00CD60D6">
      <w:r>
        <w:t>S</w:t>
      </w:r>
      <w:r>
        <w:rPr>
          <w:rFonts w:hint="eastAsia"/>
        </w:rPr>
        <w:t xml:space="preserve">tandardized </w:t>
      </w:r>
      <w:r>
        <w:t>median time</w:t>
      </w:r>
    </w:p>
    <w:tbl>
      <w:tblPr>
        <w:tblStyle w:val="a3"/>
        <w:tblpPr w:leftFromText="142" w:rightFromText="142" w:vertAnchor="text" w:horzAnchor="margin" w:tblpY="-43"/>
        <w:tblW w:w="0" w:type="auto"/>
        <w:tblLook w:val="04A0" w:firstRow="1" w:lastRow="0" w:firstColumn="1" w:lastColumn="0" w:noHBand="0" w:noVBand="1"/>
      </w:tblPr>
      <w:tblGrid>
        <w:gridCol w:w="541"/>
        <w:gridCol w:w="1205"/>
        <w:gridCol w:w="539"/>
        <w:gridCol w:w="722"/>
        <w:gridCol w:w="580"/>
        <w:gridCol w:w="1205"/>
        <w:gridCol w:w="539"/>
        <w:gridCol w:w="722"/>
        <w:gridCol w:w="497"/>
        <w:gridCol w:w="1205"/>
        <w:gridCol w:w="539"/>
        <w:gridCol w:w="722"/>
      </w:tblGrid>
      <w:tr w:rsidR="00C04474" w:rsidTr="00C04474">
        <w:trPr>
          <w:trHeight w:val="3954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0" w:author="s" w:date="2021-10-02T17:01:00Z"/>
                <w:sz w:val="16"/>
              </w:rPr>
            </w:pPr>
            <w:moveToRangeStart w:id="1" w:author="s" w:date="2021-10-02T17:01:00Z" w:name="move84086513"/>
            <w:moveTo w:id="2" w:author="s" w:date="2021-10-02T17:01:00Z">
              <w:r w:rsidRPr="0064485A">
                <w:rPr>
                  <w:rFonts w:hint="eastAsia"/>
                  <w:sz w:val="16"/>
                </w:rPr>
                <w:t>King</w:t>
              </w:r>
            </w:moveTo>
          </w:p>
          <w:p w:rsidR="00C04474" w:rsidRPr="0064485A" w:rsidRDefault="00C04474" w:rsidP="00C04474">
            <w:pPr>
              <w:rPr>
                <w:moveTo w:id="3" w:author="s" w:date="2021-10-02T17:01:00Z"/>
                <w:sz w:val="16"/>
              </w:rPr>
            </w:pPr>
            <w:moveTo w:id="4" w:author="s" w:date="2021-10-02T17:01:00Z">
              <w:r w:rsidRPr="0064485A">
                <w:rPr>
                  <w:sz w:val="16"/>
                </w:rPr>
                <w:t>stage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5" w:author="s" w:date="2021-10-02T17:01:00Z"/>
                <w:sz w:val="16"/>
              </w:rPr>
            </w:pPr>
            <w:moveTo w:id="6" w:author="s" w:date="2021-10-02T17:01:00Z">
              <w:r w:rsidRPr="0064485A">
                <w:rPr>
                  <w:rFonts w:hint="eastAsia"/>
                  <w:sz w:val="16"/>
                </w:rPr>
                <w:t>Months(median)</w:t>
              </w:r>
            </w:moveTo>
          </w:p>
          <w:p w:rsidR="00C04474" w:rsidRPr="0064485A" w:rsidRDefault="00C04474" w:rsidP="00C04474">
            <w:pPr>
              <w:rPr>
                <w:moveTo w:id="7" w:author="s" w:date="2021-10-02T17:01:00Z"/>
                <w:sz w:val="16"/>
              </w:rPr>
            </w:pPr>
            <w:moveTo w:id="8" w:author="s" w:date="2021-10-02T17:01:00Z">
              <w:r w:rsidRPr="0064485A">
                <w:rPr>
                  <w:sz w:val="16"/>
                </w:rPr>
                <w:t>From onset (IQR)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9" w:author="s" w:date="2021-10-02T17:01:00Z"/>
                <w:sz w:val="16"/>
              </w:rPr>
            </w:pPr>
            <w:moveTo w:id="10" w:author="s" w:date="2021-10-02T17:01:00Z">
              <w:r w:rsidRPr="0064485A">
                <w:rPr>
                  <w:rFonts w:hint="eastAsia"/>
                  <w:sz w:val="16"/>
                </w:rPr>
                <w:t>SMT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11" w:author="s" w:date="2021-10-02T17:01:00Z"/>
                <w:sz w:val="16"/>
              </w:rPr>
            </w:pPr>
            <w:moveTo w:id="12" w:author="s" w:date="2021-10-02T17:01:00Z">
              <w:r w:rsidRPr="0064485A">
                <w:rPr>
                  <w:sz w:val="16"/>
                </w:rPr>
                <w:t>E</w:t>
              </w:r>
              <w:r w:rsidRPr="0064485A">
                <w:rPr>
                  <w:rFonts w:hint="eastAsia"/>
                  <w:sz w:val="16"/>
                </w:rPr>
                <w:t xml:space="preserve">quality </w:t>
              </w:r>
              <w:r w:rsidRPr="0064485A">
                <w:rPr>
                  <w:sz w:val="16"/>
                </w:rPr>
                <w:t>of medians test</w:t>
              </w:r>
            </w:moveTo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13" w:author="s" w:date="2021-10-02T17:01:00Z"/>
                <w:sz w:val="16"/>
              </w:rPr>
            </w:pPr>
            <w:moveTo w:id="14" w:author="s" w:date="2021-10-02T17:01:00Z">
              <w:r w:rsidRPr="0064485A">
                <w:rPr>
                  <w:rFonts w:hint="eastAsia"/>
                  <w:sz w:val="16"/>
                </w:rPr>
                <w:t>MiToS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5" w:author="s" w:date="2021-10-02T17:01:00Z"/>
                <w:sz w:val="16"/>
              </w:rPr>
            </w:pPr>
            <w:moveTo w:id="16" w:author="s" w:date="2021-10-02T17:01:00Z">
              <w:r w:rsidRPr="0064485A">
                <w:rPr>
                  <w:rFonts w:hint="eastAsia"/>
                  <w:sz w:val="16"/>
                </w:rPr>
                <w:t>Months(median)</w:t>
              </w:r>
            </w:moveTo>
          </w:p>
          <w:p w:rsidR="00C04474" w:rsidRPr="0064485A" w:rsidRDefault="00C04474" w:rsidP="00C04474">
            <w:pPr>
              <w:rPr>
                <w:moveTo w:id="17" w:author="s" w:date="2021-10-02T17:01:00Z"/>
                <w:sz w:val="16"/>
              </w:rPr>
            </w:pPr>
            <w:moveTo w:id="18" w:author="s" w:date="2021-10-02T17:01:00Z">
              <w:r w:rsidRPr="0064485A">
                <w:rPr>
                  <w:sz w:val="16"/>
                </w:rPr>
                <w:t>From onset (IQR)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9" w:author="s" w:date="2021-10-02T17:01:00Z"/>
                <w:sz w:val="16"/>
              </w:rPr>
            </w:pPr>
            <w:moveTo w:id="20" w:author="s" w:date="2021-10-02T17:01:00Z">
              <w:r w:rsidRPr="0064485A">
                <w:rPr>
                  <w:rFonts w:hint="eastAsia"/>
                  <w:sz w:val="16"/>
                </w:rPr>
                <w:t>SMT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21" w:author="s" w:date="2021-10-02T17:01:00Z"/>
                <w:sz w:val="16"/>
              </w:rPr>
            </w:pPr>
            <w:moveTo w:id="22" w:author="s" w:date="2021-10-02T17:01:00Z">
              <w:r w:rsidRPr="0064485A">
                <w:rPr>
                  <w:sz w:val="16"/>
                </w:rPr>
                <w:t>E</w:t>
              </w:r>
              <w:r w:rsidRPr="0064485A">
                <w:rPr>
                  <w:rFonts w:hint="eastAsia"/>
                  <w:sz w:val="16"/>
                </w:rPr>
                <w:t xml:space="preserve">quality </w:t>
              </w:r>
              <w:r w:rsidRPr="0064485A">
                <w:rPr>
                  <w:sz w:val="16"/>
                </w:rPr>
                <w:t>of medians test</w:t>
              </w:r>
            </w:moveTo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23" w:author="s" w:date="2021-10-02T17:01:00Z"/>
                <w:sz w:val="16"/>
              </w:rPr>
            </w:pPr>
            <w:moveTo w:id="24" w:author="s" w:date="2021-10-02T17:01:00Z">
              <w:r w:rsidRPr="0064485A">
                <w:rPr>
                  <w:rFonts w:hint="eastAsia"/>
                  <w:sz w:val="16"/>
                </w:rPr>
                <w:t>BMR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25" w:author="s" w:date="2021-10-02T17:01:00Z"/>
                <w:sz w:val="16"/>
              </w:rPr>
            </w:pPr>
            <w:moveTo w:id="26" w:author="s" w:date="2021-10-02T17:01:00Z">
              <w:r w:rsidRPr="0064485A">
                <w:rPr>
                  <w:rFonts w:hint="eastAsia"/>
                  <w:sz w:val="16"/>
                </w:rPr>
                <w:t>Months(median)</w:t>
              </w:r>
            </w:moveTo>
          </w:p>
          <w:p w:rsidR="00C04474" w:rsidRPr="0064485A" w:rsidRDefault="00C04474" w:rsidP="00C04474">
            <w:pPr>
              <w:rPr>
                <w:moveTo w:id="27" w:author="s" w:date="2021-10-02T17:01:00Z"/>
                <w:sz w:val="16"/>
              </w:rPr>
            </w:pPr>
            <w:moveTo w:id="28" w:author="s" w:date="2021-10-02T17:01:00Z">
              <w:r w:rsidRPr="0064485A">
                <w:rPr>
                  <w:sz w:val="16"/>
                </w:rPr>
                <w:t>From onset (IQR)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29" w:author="s" w:date="2021-10-02T17:01:00Z"/>
                <w:sz w:val="16"/>
              </w:rPr>
            </w:pPr>
            <w:moveTo w:id="30" w:author="s" w:date="2021-10-02T17:01:00Z">
              <w:r w:rsidRPr="0064485A">
                <w:rPr>
                  <w:rFonts w:hint="eastAsia"/>
                  <w:sz w:val="16"/>
                </w:rPr>
                <w:t>SMT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31" w:author="s" w:date="2021-10-02T17:01:00Z"/>
                <w:sz w:val="16"/>
              </w:rPr>
            </w:pPr>
            <w:moveTo w:id="32" w:author="s" w:date="2021-10-02T17:01:00Z">
              <w:r w:rsidRPr="0064485A">
                <w:rPr>
                  <w:sz w:val="16"/>
                </w:rPr>
                <w:t>E</w:t>
              </w:r>
              <w:r w:rsidRPr="0064485A">
                <w:rPr>
                  <w:rFonts w:hint="eastAsia"/>
                  <w:sz w:val="16"/>
                </w:rPr>
                <w:t xml:space="preserve">quality </w:t>
              </w:r>
              <w:r w:rsidRPr="0064485A">
                <w:rPr>
                  <w:sz w:val="16"/>
                </w:rPr>
                <w:t>of medians test</w:t>
              </w:r>
            </w:moveTo>
          </w:p>
        </w:tc>
      </w:tr>
      <w:tr w:rsidR="00C04474" w:rsidTr="00C04474">
        <w:trPr>
          <w:trHeight w:val="988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33" w:author="s" w:date="2021-10-02T17:01:00Z"/>
                <w:sz w:val="16"/>
              </w:rPr>
            </w:pPr>
            <w:moveTo w:id="34" w:author="s" w:date="2021-10-02T17:01:00Z">
              <w:r>
                <w:rPr>
                  <w:rFonts w:hint="eastAsia"/>
                  <w:sz w:val="16"/>
                </w:rPr>
                <w:t>0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35" w:author="s" w:date="2021-10-02T17:01:00Z"/>
                <w:sz w:val="16"/>
              </w:rPr>
            </w:pPr>
            <w:moveTo w:id="36" w:author="s" w:date="2021-10-02T17:01:00Z">
              <w:r>
                <w:rPr>
                  <w:rFonts w:hint="eastAsia"/>
                  <w:sz w:val="16"/>
                </w:rPr>
                <w:t>8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37" w:author="s" w:date="2021-10-02T17:01:00Z"/>
                <w:sz w:val="16"/>
              </w:rPr>
            </w:pPr>
            <w:moveTo w:id="38" w:author="s" w:date="2021-10-02T17:01:00Z">
              <w:r>
                <w:rPr>
                  <w:rFonts w:hint="eastAsia"/>
                  <w:sz w:val="16"/>
                </w:rPr>
                <w:t>0</w:t>
              </w:r>
              <w:r>
                <w:rPr>
                  <w:sz w:val="16"/>
                </w:rPr>
                <w:t>.260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39" w:author="s" w:date="2021-10-02T17:01:00Z"/>
                <w:sz w:val="16"/>
              </w:rPr>
            </w:pPr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40" w:author="s" w:date="2021-10-02T17:01:00Z"/>
                <w:sz w:val="16"/>
              </w:rPr>
            </w:pPr>
            <w:moveTo w:id="41" w:author="s" w:date="2021-10-02T17:01:00Z">
              <w:r w:rsidRPr="0064485A">
                <w:rPr>
                  <w:rFonts w:hint="eastAsia"/>
                  <w:sz w:val="16"/>
                </w:rPr>
                <w:t>0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42" w:author="s" w:date="2021-10-02T17:01:00Z"/>
                <w:sz w:val="16"/>
              </w:rPr>
            </w:pPr>
            <w:moveTo w:id="43" w:author="s" w:date="2021-10-02T17:01:00Z">
              <w:r>
                <w:rPr>
                  <w:rFonts w:hint="eastAsia"/>
                  <w:sz w:val="16"/>
                </w:rPr>
                <w:t>7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44" w:author="s" w:date="2021-10-02T17:01:00Z"/>
                <w:sz w:val="16"/>
              </w:rPr>
            </w:pPr>
            <w:moveTo w:id="45" w:author="s" w:date="2021-10-02T17:01:00Z">
              <w:r w:rsidRPr="0064485A">
                <w:rPr>
                  <w:rFonts w:hint="eastAsia"/>
                  <w:sz w:val="16"/>
                </w:rPr>
                <w:t>0</w:t>
              </w:r>
              <w:r>
                <w:rPr>
                  <w:sz w:val="16"/>
                </w:rPr>
                <w:t>.263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46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47" w:author="s" w:date="2021-10-02T17:01:00Z"/>
                <w:sz w:val="16"/>
              </w:rPr>
            </w:pPr>
            <w:moveTo w:id="48" w:author="s" w:date="2021-10-02T17:01:00Z">
              <w:r w:rsidRPr="0064485A">
                <w:rPr>
                  <w:rFonts w:hint="eastAsia"/>
                  <w:sz w:val="16"/>
                </w:rPr>
                <w:t>0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49" w:author="s" w:date="2021-10-02T17:01:00Z"/>
                <w:sz w:val="16"/>
              </w:rPr>
            </w:pPr>
            <w:moveTo w:id="50" w:author="s" w:date="2021-10-02T17:01:00Z">
              <w:r>
                <w:rPr>
                  <w:rFonts w:hint="eastAsia"/>
                  <w:sz w:val="16"/>
                </w:rPr>
                <w:t>30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51" w:author="s" w:date="2021-10-02T17:01:00Z"/>
                <w:sz w:val="16"/>
              </w:rPr>
            </w:pPr>
            <w:moveTo w:id="52" w:author="s" w:date="2021-10-02T17:01:00Z">
              <w:r>
                <w:rPr>
                  <w:rFonts w:hint="eastAsia"/>
                  <w:sz w:val="16"/>
                </w:rPr>
                <w:t>0.797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53" w:author="s" w:date="2021-10-02T17:01:00Z"/>
                <w:sz w:val="16"/>
              </w:rPr>
            </w:pPr>
          </w:p>
        </w:tc>
      </w:tr>
      <w:tr w:rsidR="00C04474" w:rsidTr="00C04474">
        <w:trPr>
          <w:trHeight w:val="945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54" w:author="s" w:date="2021-10-02T17:01:00Z"/>
                <w:sz w:val="16"/>
              </w:rPr>
            </w:pPr>
            <w:moveTo w:id="55" w:author="s" w:date="2021-10-02T17:01:00Z">
              <w:r>
                <w:rPr>
                  <w:rFonts w:hint="eastAsia"/>
                  <w:sz w:val="16"/>
                </w:rPr>
                <w:t>1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56" w:author="s" w:date="2021-10-02T17:01:00Z"/>
                <w:sz w:val="16"/>
              </w:rPr>
            </w:pPr>
            <w:moveTo w:id="57" w:author="s" w:date="2021-10-02T17:01:00Z">
              <w:r>
                <w:rPr>
                  <w:rFonts w:hint="eastAsia"/>
                  <w:sz w:val="16"/>
                </w:rPr>
                <w:t>11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58" w:author="s" w:date="2021-10-02T17:01:00Z"/>
                <w:sz w:val="16"/>
              </w:rPr>
            </w:pPr>
            <w:moveTo w:id="59" w:author="s" w:date="2021-10-02T17:01:00Z">
              <w:r>
                <w:rPr>
                  <w:rFonts w:hint="eastAsia"/>
                  <w:sz w:val="16"/>
                </w:rPr>
                <w:t>0.375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60" w:author="s" w:date="2021-10-02T17:01:00Z"/>
                <w:sz w:val="16"/>
              </w:rPr>
            </w:pPr>
            <w:moveTo w:id="61" w:author="s" w:date="2021-10-02T17:01:00Z">
              <w:r>
                <w:rPr>
                  <w:sz w:val="16"/>
                </w:rPr>
                <w:t>(first</w:t>
              </w:r>
              <w:r>
                <w:rPr>
                  <w:rFonts w:hint="eastAsia"/>
                  <w:sz w:val="16"/>
                </w:rPr>
                <w:t xml:space="preserve"> </w:t>
              </w:r>
              <w:r>
                <w:rPr>
                  <w:sz w:val="16"/>
                </w:rPr>
                <w:t>visit stage 1 vs 0)</w:t>
              </w:r>
            </w:moveTo>
          </w:p>
          <w:p w:rsidR="00C04474" w:rsidRPr="0064485A" w:rsidRDefault="00C04474" w:rsidP="00C04474">
            <w:pPr>
              <w:rPr>
                <w:moveTo w:id="62" w:author="s" w:date="2021-10-02T17:01:00Z"/>
                <w:sz w:val="16"/>
              </w:rPr>
            </w:pPr>
            <w:moveTo w:id="63" w:author="s" w:date="2021-10-02T17:01:00Z">
              <w:r>
                <w:rPr>
                  <w:sz w:val="16"/>
                </w:rPr>
                <w:t>P=1.00</w:t>
              </w:r>
            </w:moveTo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64" w:author="s" w:date="2021-10-02T17:01:00Z"/>
                <w:sz w:val="16"/>
              </w:rPr>
            </w:pPr>
            <w:moveTo w:id="65" w:author="s" w:date="2021-10-02T17:01:00Z">
              <w:r w:rsidRPr="0064485A">
                <w:rPr>
                  <w:rFonts w:hint="eastAsia"/>
                  <w:sz w:val="16"/>
                </w:rPr>
                <w:t>1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66" w:author="s" w:date="2021-10-02T17:01:00Z"/>
                <w:sz w:val="16"/>
              </w:rPr>
            </w:pPr>
            <w:moveTo w:id="67" w:author="s" w:date="2021-10-02T17:01:00Z">
              <w:r>
                <w:rPr>
                  <w:rFonts w:hint="eastAsia"/>
                  <w:sz w:val="16"/>
                </w:rPr>
                <w:t>12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68" w:author="s" w:date="2021-10-02T17:01:00Z"/>
                <w:sz w:val="16"/>
              </w:rPr>
            </w:pPr>
            <w:moveTo w:id="69" w:author="s" w:date="2021-10-02T17:01:00Z">
              <w:r>
                <w:rPr>
                  <w:rFonts w:hint="eastAsia"/>
                  <w:sz w:val="16"/>
                </w:rPr>
                <w:t>0.463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70" w:author="s" w:date="2021-10-02T17:01:00Z"/>
                <w:sz w:val="16"/>
              </w:rPr>
            </w:pPr>
            <w:moveTo w:id="71" w:author="s" w:date="2021-10-02T17:01:00Z">
              <w:r>
                <w:rPr>
                  <w:sz w:val="16"/>
                </w:rPr>
                <w:t>(first</w:t>
              </w:r>
              <w:r>
                <w:rPr>
                  <w:rFonts w:hint="eastAsia"/>
                  <w:sz w:val="16"/>
                </w:rPr>
                <w:t xml:space="preserve"> </w:t>
              </w:r>
              <w:r>
                <w:rPr>
                  <w:sz w:val="16"/>
                </w:rPr>
                <w:t>visit stage 1 vs 0)</w:t>
              </w:r>
            </w:moveTo>
          </w:p>
          <w:p w:rsidR="00C04474" w:rsidRPr="00936AD2" w:rsidRDefault="00C04474" w:rsidP="00C04474">
            <w:pPr>
              <w:rPr>
                <w:moveTo w:id="72" w:author="s" w:date="2021-10-02T17:01:00Z"/>
              </w:rPr>
            </w:pPr>
            <w:moveTo w:id="73" w:author="s" w:date="2021-10-02T17:01:00Z">
              <w:r>
                <w:rPr>
                  <w:sz w:val="16"/>
                </w:rPr>
                <w:t xml:space="preserve">P </w:t>
              </w:r>
              <w:r>
                <w:t>&lt;.05</w:t>
              </w:r>
            </w:moveTo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74" w:author="s" w:date="2021-10-02T17:01:00Z"/>
                <w:sz w:val="16"/>
              </w:rPr>
            </w:pPr>
            <w:moveTo w:id="75" w:author="s" w:date="2021-10-02T17:01:00Z">
              <w:r w:rsidRPr="0064485A">
                <w:rPr>
                  <w:rFonts w:hint="eastAsia"/>
                  <w:sz w:val="16"/>
                </w:rPr>
                <w:t>1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76" w:author="s" w:date="2021-10-02T17:01:00Z"/>
                <w:sz w:val="16"/>
              </w:rPr>
            </w:pPr>
            <w:moveTo w:id="77" w:author="s" w:date="2021-10-02T17:01:00Z">
              <w:r>
                <w:rPr>
                  <w:rFonts w:hint="eastAsia"/>
                  <w:sz w:val="16"/>
                </w:rPr>
                <w:t>16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78" w:author="s" w:date="2021-10-02T17:01:00Z"/>
                <w:sz w:val="16"/>
              </w:rPr>
            </w:pPr>
            <w:moveTo w:id="79" w:author="s" w:date="2021-10-02T17:01:00Z">
              <w:r>
                <w:rPr>
                  <w:rFonts w:hint="eastAsia"/>
                  <w:sz w:val="16"/>
                </w:rPr>
                <w:t>0.541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80" w:author="s" w:date="2021-10-02T17:01:00Z"/>
                <w:sz w:val="16"/>
              </w:rPr>
            </w:pPr>
            <w:moveTo w:id="81" w:author="s" w:date="2021-10-02T17:01:00Z">
              <w:r>
                <w:rPr>
                  <w:sz w:val="16"/>
                </w:rPr>
                <w:t>(first</w:t>
              </w:r>
              <w:r>
                <w:rPr>
                  <w:rFonts w:hint="eastAsia"/>
                  <w:sz w:val="16"/>
                </w:rPr>
                <w:t xml:space="preserve"> </w:t>
              </w:r>
              <w:r>
                <w:rPr>
                  <w:sz w:val="16"/>
                </w:rPr>
                <w:t>visit stage 1 vs 0)</w:t>
              </w:r>
            </w:moveTo>
          </w:p>
          <w:p w:rsidR="00C04474" w:rsidRPr="00936AD2" w:rsidRDefault="00C04474" w:rsidP="00C04474">
            <w:pPr>
              <w:rPr>
                <w:moveTo w:id="82" w:author="s" w:date="2021-10-02T17:01:00Z"/>
              </w:rPr>
            </w:pPr>
            <w:moveTo w:id="83" w:author="s" w:date="2021-10-02T17:01:00Z">
              <w:r>
                <w:rPr>
                  <w:sz w:val="16"/>
                </w:rPr>
                <w:t xml:space="preserve">P </w:t>
              </w:r>
              <w:r>
                <w:t>&lt;.01</w:t>
              </w:r>
            </w:moveTo>
          </w:p>
        </w:tc>
      </w:tr>
      <w:tr w:rsidR="00C04474" w:rsidTr="00C04474">
        <w:trPr>
          <w:trHeight w:val="988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84" w:author="s" w:date="2021-10-02T17:01:00Z"/>
                <w:sz w:val="16"/>
              </w:rPr>
            </w:pPr>
            <w:moveTo w:id="85" w:author="s" w:date="2021-10-02T17:01:00Z">
              <w:r>
                <w:rPr>
                  <w:rFonts w:hint="eastAsia"/>
                  <w:sz w:val="16"/>
                </w:rPr>
                <w:t>2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86" w:author="s" w:date="2021-10-02T17:01:00Z"/>
                <w:sz w:val="16"/>
              </w:rPr>
            </w:pPr>
            <w:moveTo w:id="87" w:author="s" w:date="2021-10-02T17:01:00Z">
              <w:r>
                <w:rPr>
                  <w:rFonts w:hint="eastAsia"/>
                  <w:sz w:val="16"/>
                </w:rPr>
                <w:t>22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88" w:author="s" w:date="2021-10-02T17:01:00Z"/>
                <w:sz w:val="16"/>
              </w:rPr>
            </w:pPr>
            <w:moveTo w:id="89" w:author="s" w:date="2021-10-02T17:01:00Z">
              <w:r>
                <w:rPr>
                  <w:rFonts w:hint="eastAsia"/>
                  <w:sz w:val="16"/>
                </w:rPr>
                <w:t>0.670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90" w:author="s" w:date="2021-10-02T17:01:00Z"/>
                <w:sz w:val="16"/>
              </w:rPr>
            </w:pPr>
            <w:moveTo w:id="91" w:author="s" w:date="2021-10-02T17:01:00Z">
              <w:r>
                <w:rPr>
                  <w:sz w:val="16"/>
                </w:rPr>
                <w:t>(2 vs 1)</w:t>
              </w:r>
            </w:moveTo>
          </w:p>
          <w:p w:rsidR="00C04474" w:rsidRPr="0064485A" w:rsidRDefault="00C04474" w:rsidP="00C04474">
            <w:pPr>
              <w:rPr>
                <w:moveTo w:id="92" w:author="s" w:date="2021-10-02T17:01:00Z"/>
                <w:sz w:val="16"/>
              </w:rPr>
            </w:pPr>
            <w:moveTo w:id="93" w:author="s" w:date="2021-10-02T17:01:00Z">
              <w:r>
                <w:rPr>
                  <w:sz w:val="16"/>
                </w:rPr>
                <w:t>P&lt;0.05</w:t>
              </w:r>
            </w:moveTo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94" w:author="s" w:date="2021-10-02T17:01:00Z"/>
                <w:sz w:val="16"/>
              </w:rPr>
            </w:pPr>
            <w:moveTo w:id="95" w:author="s" w:date="2021-10-02T17:01:00Z">
              <w:r w:rsidRPr="0064485A">
                <w:rPr>
                  <w:rFonts w:hint="eastAsia"/>
                  <w:sz w:val="16"/>
                </w:rPr>
                <w:t>2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96" w:author="s" w:date="2021-10-02T17:01:00Z"/>
                <w:sz w:val="16"/>
              </w:rPr>
            </w:pPr>
            <w:moveTo w:id="97" w:author="s" w:date="2021-10-02T17:01:00Z">
              <w:r>
                <w:rPr>
                  <w:rFonts w:hint="eastAsia"/>
                  <w:sz w:val="16"/>
                </w:rPr>
                <w:t>16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98" w:author="s" w:date="2021-10-02T17:01:00Z"/>
                <w:sz w:val="16"/>
              </w:rPr>
            </w:pPr>
            <w:moveTo w:id="99" w:author="s" w:date="2021-10-02T17:01:00Z">
              <w:r>
                <w:rPr>
                  <w:rFonts w:hint="eastAsia"/>
                  <w:sz w:val="16"/>
                </w:rPr>
                <w:t>0.644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00" w:author="s" w:date="2021-10-02T17:01:00Z"/>
                <w:sz w:val="16"/>
              </w:rPr>
            </w:pPr>
            <w:moveTo w:id="101" w:author="s" w:date="2021-10-02T17:01:00Z">
              <w:r>
                <w:rPr>
                  <w:sz w:val="16"/>
                </w:rPr>
                <w:t>(2 vs 1)</w:t>
              </w:r>
            </w:moveTo>
          </w:p>
          <w:p w:rsidR="00C04474" w:rsidRPr="0064485A" w:rsidRDefault="00C04474" w:rsidP="00C04474">
            <w:pPr>
              <w:rPr>
                <w:moveTo w:id="102" w:author="s" w:date="2021-10-02T17:01:00Z"/>
                <w:sz w:val="16"/>
              </w:rPr>
            </w:pPr>
            <w:moveTo w:id="103" w:author="s" w:date="2021-10-02T17:01:00Z">
              <w:r>
                <w:rPr>
                  <w:sz w:val="16"/>
                </w:rPr>
                <w:t>P=.602</w:t>
              </w:r>
            </w:moveTo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104" w:author="s" w:date="2021-10-02T17:01:00Z"/>
                <w:sz w:val="16"/>
              </w:rPr>
            </w:pPr>
            <w:moveTo w:id="105" w:author="s" w:date="2021-10-02T17:01:00Z">
              <w:r w:rsidRPr="0064485A">
                <w:rPr>
                  <w:rFonts w:hint="eastAsia"/>
                  <w:sz w:val="16"/>
                </w:rPr>
                <w:t>2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06" w:author="s" w:date="2021-10-02T17:01:00Z"/>
                <w:sz w:val="16"/>
              </w:rPr>
            </w:pPr>
            <w:moveTo w:id="107" w:author="s" w:date="2021-10-02T17:01:00Z">
              <w:r>
                <w:rPr>
                  <w:rFonts w:hint="eastAsia"/>
                  <w:sz w:val="16"/>
                </w:rPr>
                <w:t>9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08" w:author="s" w:date="2021-10-02T17:01:00Z"/>
                <w:sz w:val="16"/>
              </w:rPr>
            </w:pPr>
            <w:moveTo w:id="109" w:author="s" w:date="2021-10-02T17:01:00Z">
              <w:r>
                <w:rPr>
                  <w:rFonts w:hint="eastAsia"/>
                  <w:sz w:val="16"/>
                </w:rPr>
                <w:t>0.304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10" w:author="s" w:date="2021-10-02T17:01:00Z"/>
                <w:sz w:val="16"/>
              </w:rPr>
            </w:pPr>
            <w:moveTo w:id="111" w:author="s" w:date="2021-10-02T17:01:00Z">
              <w:r>
                <w:rPr>
                  <w:sz w:val="16"/>
                </w:rPr>
                <w:t>(2 vs 1)</w:t>
              </w:r>
            </w:moveTo>
          </w:p>
          <w:p w:rsidR="00C04474" w:rsidRPr="0064485A" w:rsidRDefault="00C04474" w:rsidP="00C04474">
            <w:pPr>
              <w:rPr>
                <w:moveTo w:id="112" w:author="s" w:date="2021-10-02T17:01:00Z"/>
                <w:sz w:val="16"/>
              </w:rPr>
            </w:pPr>
            <w:moveTo w:id="113" w:author="s" w:date="2021-10-02T17:01:00Z">
              <w:r>
                <w:rPr>
                  <w:sz w:val="16"/>
                </w:rPr>
                <w:t>P=1.00</w:t>
              </w:r>
            </w:moveTo>
          </w:p>
        </w:tc>
      </w:tr>
      <w:tr w:rsidR="00C04474" w:rsidTr="00C04474">
        <w:trPr>
          <w:trHeight w:val="945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114" w:author="s" w:date="2021-10-02T17:01:00Z"/>
                <w:sz w:val="16"/>
              </w:rPr>
            </w:pPr>
            <w:moveTo w:id="115" w:author="s" w:date="2021-10-02T17:01:00Z">
              <w:r>
                <w:rPr>
                  <w:rFonts w:hint="eastAsia"/>
                  <w:sz w:val="16"/>
                </w:rPr>
                <w:t>3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16" w:author="s" w:date="2021-10-02T17:01:00Z"/>
                <w:sz w:val="16"/>
              </w:rPr>
            </w:pPr>
            <w:moveTo w:id="117" w:author="s" w:date="2021-10-02T17:01:00Z">
              <w:r>
                <w:rPr>
                  <w:rFonts w:hint="eastAsia"/>
                  <w:sz w:val="16"/>
                </w:rPr>
                <w:t>27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18" w:author="s" w:date="2021-10-02T17:01:00Z"/>
                <w:sz w:val="16"/>
              </w:rPr>
            </w:pPr>
            <w:moveTo w:id="119" w:author="s" w:date="2021-10-02T17:01:00Z">
              <w:r>
                <w:rPr>
                  <w:rFonts w:hint="eastAsia"/>
                  <w:sz w:val="16"/>
                </w:rPr>
                <w:t>0.804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20" w:author="s" w:date="2021-10-02T17:01:00Z"/>
                <w:sz w:val="16"/>
              </w:rPr>
            </w:pPr>
            <w:moveTo w:id="121" w:author="s" w:date="2021-10-02T17:01:00Z">
              <w:r>
                <w:rPr>
                  <w:sz w:val="16"/>
                </w:rPr>
                <w:t>(3 vs 2)</w:t>
              </w:r>
            </w:moveTo>
          </w:p>
          <w:p w:rsidR="00C04474" w:rsidRPr="0064485A" w:rsidRDefault="00C04474" w:rsidP="00C04474">
            <w:pPr>
              <w:rPr>
                <w:moveTo w:id="122" w:author="s" w:date="2021-10-02T17:01:00Z"/>
                <w:sz w:val="16"/>
              </w:rPr>
            </w:pPr>
            <w:moveTo w:id="123" w:author="s" w:date="2021-10-02T17:01:00Z">
              <w:r>
                <w:rPr>
                  <w:sz w:val="16"/>
                </w:rPr>
                <w:t>P=1.00</w:t>
              </w:r>
            </w:moveTo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124" w:author="s" w:date="2021-10-02T17:01:00Z"/>
                <w:sz w:val="16"/>
              </w:rPr>
            </w:pPr>
            <w:moveTo w:id="125" w:author="s" w:date="2021-10-02T17:01:00Z">
              <w:r w:rsidRPr="0064485A">
                <w:rPr>
                  <w:rFonts w:hint="eastAsia"/>
                  <w:sz w:val="16"/>
                </w:rPr>
                <w:t>3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26" w:author="s" w:date="2021-10-02T17:01:00Z"/>
                <w:sz w:val="16"/>
              </w:rPr>
            </w:pPr>
            <w:moveTo w:id="127" w:author="s" w:date="2021-10-02T17:01:00Z">
              <w:r>
                <w:rPr>
                  <w:rFonts w:hint="eastAsia"/>
                  <w:sz w:val="16"/>
                </w:rPr>
                <w:t>22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28" w:author="s" w:date="2021-10-02T17:01:00Z"/>
                <w:sz w:val="16"/>
              </w:rPr>
            </w:pPr>
            <w:moveTo w:id="129" w:author="s" w:date="2021-10-02T17:01:00Z">
              <w:r>
                <w:rPr>
                  <w:rFonts w:hint="eastAsia"/>
                  <w:sz w:val="16"/>
                </w:rPr>
                <w:t>0</w:t>
              </w:r>
              <w:r>
                <w:rPr>
                  <w:sz w:val="16"/>
                </w:rPr>
                <w:t>.780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30" w:author="s" w:date="2021-10-02T17:01:00Z"/>
                <w:sz w:val="16"/>
              </w:rPr>
            </w:pPr>
            <w:moveTo w:id="131" w:author="s" w:date="2021-10-02T17:01:00Z">
              <w:r>
                <w:rPr>
                  <w:sz w:val="16"/>
                </w:rPr>
                <w:t>(3 vs 2)</w:t>
              </w:r>
            </w:moveTo>
          </w:p>
          <w:p w:rsidR="00C04474" w:rsidRPr="0064485A" w:rsidRDefault="00C04474" w:rsidP="00C04474">
            <w:pPr>
              <w:rPr>
                <w:moveTo w:id="132" w:author="s" w:date="2021-10-02T17:01:00Z"/>
                <w:sz w:val="16"/>
              </w:rPr>
            </w:pPr>
            <w:moveTo w:id="133" w:author="s" w:date="2021-10-02T17:01:00Z">
              <w:r>
                <w:rPr>
                  <w:sz w:val="16"/>
                </w:rPr>
                <w:t>P=.420</w:t>
              </w:r>
            </w:moveTo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134" w:author="s" w:date="2021-10-02T17:01:00Z"/>
                <w:sz w:val="16"/>
              </w:rPr>
            </w:pPr>
            <w:moveTo w:id="135" w:author="s" w:date="2021-10-02T17:01:00Z">
              <w:r w:rsidRPr="0064485A">
                <w:rPr>
                  <w:rFonts w:hint="eastAsia"/>
                  <w:sz w:val="16"/>
                </w:rPr>
                <w:t>3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36" w:author="s" w:date="2021-10-02T17:01:00Z"/>
                <w:sz w:val="16"/>
              </w:rPr>
            </w:pPr>
            <w:moveTo w:id="137" w:author="s" w:date="2021-10-02T17:01:00Z">
              <w:r>
                <w:rPr>
                  <w:rFonts w:hint="eastAsia"/>
                  <w:sz w:val="16"/>
                </w:rPr>
                <w:t>5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38" w:author="s" w:date="2021-10-02T17:01:00Z"/>
                <w:sz w:val="16"/>
              </w:rPr>
            </w:pPr>
            <w:moveTo w:id="139" w:author="s" w:date="2021-10-02T17:01:00Z">
              <w:r>
                <w:rPr>
                  <w:rFonts w:hint="eastAsia"/>
                  <w:sz w:val="16"/>
                </w:rPr>
                <w:t>0.150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40" w:author="s" w:date="2021-10-02T17:01:00Z"/>
                <w:sz w:val="16"/>
              </w:rPr>
            </w:pPr>
            <w:moveTo w:id="141" w:author="s" w:date="2021-10-02T17:01:00Z">
              <w:r>
                <w:rPr>
                  <w:sz w:val="16"/>
                </w:rPr>
                <w:t>(4 vs 2)</w:t>
              </w:r>
            </w:moveTo>
          </w:p>
          <w:p w:rsidR="00C04474" w:rsidRPr="0064485A" w:rsidRDefault="00C04474" w:rsidP="00C04474">
            <w:pPr>
              <w:rPr>
                <w:moveTo w:id="142" w:author="s" w:date="2021-10-02T17:01:00Z"/>
                <w:sz w:val="16"/>
              </w:rPr>
            </w:pPr>
            <w:moveTo w:id="143" w:author="s" w:date="2021-10-02T17:01:00Z">
              <w:r>
                <w:rPr>
                  <w:sz w:val="16"/>
                </w:rPr>
                <w:t>P&lt;.001</w:t>
              </w:r>
            </w:moveTo>
          </w:p>
        </w:tc>
      </w:tr>
      <w:tr w:rsidR="00C04474" w:rsidTr="00C04474">
        <w:trPr>
          <w:trHeight w:val="945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144" w:author="s" w:date="2021-10-02T17:01:00Z"/>
                <w:sz w:val="16"/>
              </w:rPr>
            </w:pPr>
            <w:moveTo w:id="145" w:author="s" w:date="2021-10-02T17:01:00Z">
              <w:r w:rsidRPr="0064485A">
                <w:rPr>
                  <w:rFonts w:hint="eastAsia"/>
                  <w:sz w:val="16"/>
                </w:rPr>
                <w:t>4a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46" w:author="s" w:date="2021-10-02T17:01:00Z"/>
                <w:sz w:val="16"/>
              </w:rPr>
            </w:pPr>
            <w:moveTo w:id="147" w:author="s" w:date="2021-10-02T17:01:00Z">
              <w:r>
                <w:rPr>
                  <w:rFonts w:hint="eastAsia"/>
                  <w:sz w:val="16"/>
                </w:rPr>
                <w:t>18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48" w:author="s" w:date="2021-10-02T17:01:00Z"/>
                <w:sz w:val="16"/>
              </w:rPr>
            </w:pPr>
            <w:moveTo w:id="149" w:author="s" w:date="2021-10-02T17:01:00Z">
              <w:r>
                <w:rPr>
                  <w:rFonts w:hint="eastAsia"/>
                  <w:sz w:val="16"/>
                </w:rPr>
                <w:t>0</w:t>
              </w:r>
              <w:r>
                <w:rPr>
                  <w:sz w:val="16"/>
                </w:rPr>
                <w:t>.440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50" w:author="s" w:date="2021-10-02T17:01:00Z"/>
                <w:sz w:val="16"/>
              </w:rPr>
            </w:pPr>
            <w:moveTo w:id="151" w:author="s" w:date="2021-10-02T17:01:00Z">
              <w:r>
                <w:rPr>
                  <w:sz w:val="16"/>
                </w:rPr>
                <w:t>(4a vs 3)</w:t>
              </w:r>
            </w:moveTo>
          </w:p>
          <w:p w:rsidR="00C04474" w:rsidRPr="0064485A" w:rsidRDefault="00C04474" w:rsidP="00C04474">
            <w:pPr>
              <w:rPr>
                <w:moveTo w:id="152" w:author="s" w:date="2021-10-02T17:01:00Z"/>
                <w:sz w:val="16"/>
              </w:rPr>
            </w:pPr>
            <w:moveTo w:id="153" w:author="s" w:date="2021-10-02T17:01:00Z">
              <w:r>
                <w:rPr>
                  <w:sz w:val="16"/>
                </w:rPr>
                <w:t>P&lt;.001</w:t>
              </w:r>
            </w:moveTo>
          </w:p>
        </w:tc>
        <w:tc>
          <w:tcPr>
            <w:tcW w:w="580" w:type="dxa"/>
          </w:tcPr>
          <w:p w:rsidR="00C04474" w:rsidRPr="0064485A" w:rsidRDefault="00C04474" w:rsidP="00C04474">
            <w:pPr>
              <w:rPr>
                <w:moveTo w:id="154" w:author="s" w:date="2021-10-02T17:01:00Z"/>
                <w:sz w:val="16"/>
              </w:rPr>
            </w:pPr>
            <w:moveTo w:id="155" w:author="s" w:date="2021-10-02T17:01:00Z">
              <w:r w:rsidRPr="0064485A">
                <w:rPr>
                  <w:rFonts w:hint="eastAsia"/>
                  <w:sz w:val="16"/>
                </w:rPr>
                <w:t>4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56" w:author="s" w:date="2021-10-02T17:01:00Z"/>
                <w:sz w:val="16"/>
              </w:rPr>
            </w:pPr>
            <w:moveTo w:id="157" w:author="s" w:date="2021-10-02T17:01:00Z">
              <w:r>
                <w:rPr>
                  <w:rFonts w:hint="eastAsia"/>
                  <w:sz w:val="16"/>
                </w:rPr>
                <w:t>30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58" w:author="s" w:date="2021-10-02T17:01:00Z"/>
                <w:sz w:val="16"/>
              </w:rPr>
            </w:pPr>
            <w:moveTo w:id="159" w:author="s" w:date="2021-10-02T17:01:00Z">
              <w:r>
                <w:rPr>
                  <w:rFonts w:hint="eastAsia"/>
                  <w:sz w:val="16"/>
                </w:rPr>
                <w:t>0.821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160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161" w:author="s" w:date="2021-10-02T17:01:00Z"/>
                <w:sz w:val="16"/>
              </w:rPr>
            </w:pPr>
            <w:moveTo w:id="162" w:author="s" w:date="2021-10-02T17:01:00Z">
              <w:r w:rsidRPr="0064485A">
                <w:rPr>
                  <w:rFonts w:hint="eastAsia"/>
                  <w:sz w:val="16"/>
                </w:rPr>
                <w:t>4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63" w:author="s" w:date="2021-10-02T17:01:00Z"/>
                <w:sz w:val="16"/>
              </w:rPr>
            </w:pPr>
            <w:moveTo w:id="164" w:author="s" w:date="2021-10-02T17:01:00Z">
              <w:r>
                <w:rPr>
                  <w:rFonts w:hint="eastAsia"/>
                  <w:sz w:val="16"/>
                </w:rPr>
                <w:t>20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65" w:author="s" w:date="2021-10-02T17:01:00Z"/>
                <w:sz w:val="16"/>
              </w:rPr>
            </w:pPr>
            <w:moveTo w:id="166" w:author="s" w:date="2021-10-02T17:01:00Z">
              <w:r>
                <w:rPr>
                  <w:rFonts w:hint="eastAsia"/>
                  <w:sz w:val="16"/>
                </w:rPr>
                <w:t>0.539</w:t>
              </w:r>
            </w:moveTo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167" w:author="s" w:date="2021-10-02T17:01:00Z"/>
                <w:sz w:val="16"/>
              </w:rPr>
            </w:pPr>
          </w:p>
        </w:tc>
      </w:tr>
      <w:tr w:rsidR="00C04474" w:rsidTr="00C04474">
        <w:trPr>
          <w:trHeight w:val="945"/>
        </w:trPr>
        <w:tc>
          <w:tcPr>
            <w:tcW w:w="541" w:type="dxa"/>
          </w:tcPr>
          <w:p w:rsidR="00C04474" w:rsidRPr="0064485A" w:rsidRDefault="00C04474" w:rsidP="00C04474">
            <w:pPr>
              <w:rPr>
                <w:moveTo w:id="168" w:author="s" w:date="2021-10-02T17:01:00Z"/>
                <w:sz w:val="16"/>
              </w:rPr>
            </w:pPr>
            <w:moveTo w:id="169" w:author="s" w:date="2021-10-02T17:01:00Z">
              <w:r w:rsidRPr="0064485A">
                <w:rPr>
                  <w:rFonts w:hint="eastAsia"/>
                  <w:sz w:val="16"/>
                </w:rPr>
                <w:t>4b</w:t>
              </w:r>
            </w:moveTo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70" w:author="s" w:date="2021-10-02T17:01:00Z"/>
                <w:sz w:val="16"/>
              </w:rPr>
            </w:pPr>
            <w:moveTo w:id="171" w:author="s" w:date="2021-10-02T17:01:00Z">
              <w:r>
                <w:rPr>
                  <w:rFonts w:hint="eastAsia"/>
                  <w:sz w:val="16"/>
                </w:rPr>
                <w:t>24</w:t>
              </w:r>
            </w:moveTo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72" w:author="s" w:date="2021-10-02T17:01:00Z"/>
                <w:sz w:val="16"/>
              </w:rPr>
            </w:pPr>
            <w:moveTo w:id="173" w:author="s" w:date="2021-10-02T17:01:00Z">
              <w:r>
                <w:rPr>
                  <w:rFonts w:hint="eastAsia"/>
                  <w:sz w:val="16"/>
                </w:rPr>
                <w:t>0.663</w:t>
              </w:r>
            </w:moveTo>
          </w:p>
        </w:tc>
        <w:tc>
          <w:tcPr>
            <w:tcW w:w="722" w:type="dxa"/>
          </w:tcPr>
          <w:p w:rsidR="00C04474" w:rsidRDefault="00C04474" w:rsidP="00C04474">
            <w:pPr>
              <w:rPr>
                <w:moveTo w:id="174" w:author="s" w:date="2021-10-02T17:01:00Z"/>
                <w:sz w:val="16"/>
              </w:rPr>
            </w:pPr>
            <w:moveTo w:id="175" w:author="s" w:date="2021-10-02T17:01:00Z">
              <w:r>
                <w:rPr>
                  <w:sz w:val="16"/>
                </w:rPr>
                <w:t>(4b vs 4a)</w:t>
              </w:r>
            </w:moveTo>
          </w:p>
          <w:p w:rsidR="00C04474" w:rsidRPr="0064485A" w:rsidRDefault="00C04474" w:rsidP="00C04474">
            <w:pPr>
              <w:rPr>
                <w:moveTo w:id="176" w:author="s" w:date="2021-10-02T17:01:00Z"/>
                <w:sz w:val="16"/>
              </w:rPr>
            </w:pPr>
            <w:moveTo w:id="177" w:author="s" w:date="2021-10-02T17:01:00Z">
              <w:r>
                <w:rPr>
                  <w:sz w:val="16"/>
                </w:rPr>
                <w:t>P=.129</w:t>
              </w:r>
            </w:moveTo>
          </w:p>
        </w:tc>
        <w:tc>
          <w:tcPr>
            <w:tcW w:w="580" w:type="dxa"/>
          </w:tcPr>
          <w:p w:rsidR="00C04474" w:rsidRPr="00577415" w:rsidRDefault="00C04474" w:rsidP="00C04474">
            <w:pPr>
              <w:rPr>
                <w:moveTo w:id="178" w:author="s" w:date="2021-10-02T17:01:00Z"/>
                <w:i/>
                <w:sz w:val="16"/>
              </w:rPr>
            </w:pPr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79" w:author="s" w:date="2021-10-02T17:01:00Z"/>
                <w:sz w:val="16"/>
              </w:rPr>
            </w:pPr>
          </w:p>
        </w:tc>
        <w:tc>
          <w:tcPr>
            <w:tcW w:w="539" w:type="dxa"/>
          </w:tcPr>
          <w:p w:rsidR="00C04474" w:rsidRDefault="00C04474" w:rsidP="00C04474">
            <w:pPr>
              <w:rPr>
                <w:moveTo w:id="180" w:author="s" w:date="2021-10-02T17:01:00Z"/>
                <w:sz w:val="16"/>
              </w:rPr>
            </w:pPr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181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C04474" w:rsidRPr="0064485A" w:rsidRDefault="00C04474" w:rsidP="00C04474">
            <w:pPr>
              <w:rPr>
                <w:moveTo w:id="182" w:author="s" w:date="2021-10-02T17:01:00Z"/>
                <w:sz w:val="16"/>
              </w:rPr>
            </w:pPr>
          </w:p>
        </w:tc>
        <w:tc>
          <w:tcPr>
            <w:tcW w:w="1205" w:type="dxa"/>
          </w:tcPr>
          <w:p w:rsidR="00C04474" w:rsidRPr="0064485A" w:rsidRDefault="00C04474" w:rsidP="00C04474">
            <w:pPr>
              <w:rPr>
                <w:moveTo w:id="183" w:author="s" w:date="2021-10-02T17:01:00Z"/>
                <w:sz w:val="16"/>
              </w:rPr>
            </w:pPr>
          </w:p>
        </w:tc>
        <w:tc>
          <w:tcPr>
            <w:tcW w:w="539" w:type="dxa"/>
          </w:tcPr>
          <w:p w:rsidR="00C04474" w:rsidRPr="0064485A" w:rsidRDefault="00C04474" w:rsidP="00C04474">
            <w:pPr>
              <w:rPr>
                <w:moveTo w:id="184" w:author="s" w:date="2021-10-02T17:01:00Z"/>
                <w:sz w:val="16"/>
              </w:rPr>
            </w:pPr>
          </w:p>
        </w:tc>
        <w:tc>
          <w:tcPr>
            <w:tcW w:w="722" w:type="dxa"/>
          </w:tcPr>
          <w:p w:rsidR="00C04474" w:rsidRPr="0064485A" w:rsidRDefault="00C04474" w:rsidP="00C04474">
            <w:pPr>
              <w:rPr>
                <w:moveTo w:id="185" w:author="s" w:date="2021-10-02T17:01:00Z"/>
                <w:sz w:val="16"/>
              </w:rPr>
            </w:pPr>
          </w:p>
        </w:tc>
      </w:tr>
      <w:moveToRangeEnd w:id="1"/>
    </w:tbl>
    <w:p w:rsidR="00C04474" w:rsidRDefault="00C04474">
      <w:pPr>
        <w:widowControl/>
        <w:wordWrap/>
        <w:autoSpaceDE/>
        <w:autoSpaceDN/>
        <w:rPr>
          <w:ins w:id="186" w:author="s" w:date="2021-10-02T17:01:00Z"/>
        </w:rPr>
      </w:pPr>
      <w:ins w:id="187" w:author="s" w:date="2021-10-02T17:01:00Z">
        <w:r>
          <w:br w:type="page"/>
        </w:r>
        <w:bookmarkStart w:id="188" w:name="_GoBack"/>
        <w:bookmarkEnd w:id="188"/>
      </w:ins>
    </w:p>
    <w:p w:rsidR="00C04474" w:rsidRPr="00C04474" w:rsidRDefault="00C04474" w:rsidP="00C04474">
      <w:pPr>
        <w:jc w:val="center"/>
        <w:rPr>
          <w:ins w:id="189" w:author="s" w:date="2021-10-02T17:01:00Z"/>
          <w:b/>
          <w:sz w:val="42"/>
          <w:rPrChange w:id="190" w:author="s" w:date="2021-10-02T17:01:00Z">
            <w:rPr>
              <w:ins w:id="191" w:author="s" w:date="2021-10-02T17:01:00Z"/>
            </w:rPr>
          </w:rPrChange>
        </w:rPr>
        <w:pPrChange w:id="192" w:author="s" w:date="2021-10-02T17:01:00Z">
          <w:pPr/>
        </w:pPrChange>
      </w:pPr>
      <w:ins w:id="193" w:author="s" w:date="2021-10-02T17:01:00Z">
        <w:r w:rsidRPr="00C04474">
          <w:rPr>
            <w:rFonts w:hint="eastAsia"/>
            <w:b/>
            <w:sz w:val="42"/>
            <w:rPrChange w:id="194" w:author="s" w:date="2021-10-02T17:01:00Z">
              <w:rPr>
                <w:rFonts w:hint="eastAsia"/>
              </w:rPr>
            </w:rPrChange>
          </w:rPr>
          <w:lastRenderedPageBreak/>
          <w:t>BMR</w:t>
        </w:r>
      </w:ins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1"/>
        <w:gridCol w:w="1205"/>
        <w:gridCol w:w="539"/>
        <w:gridCol w:w="722"/>
        <w:gridCol w:w="580"/>
        <w:gridCol w:w="1205"/>
        <w:gridCol w:w="539"/>
        <w:gridCol w:w="722"/>
        <w:gridCol w:w="497"/>
        <w:gridCol w:w="1205"/>
        <w:gridCol w:w="539"/>
        <w:gridCol w:w="722"/>
      </w:tblGrid>
      <w:tr w:rsidR="005A1006" w:rsidDel="00C04474" w:rsidTr="00796DC8">
        <w:trPr>
          <w:trHeight w:val="3954"/>
        </w:trPr>
        <w:tc>
          <w:tcPr>
            <w:tcW w:w="541" w:type="dxa"/>
          </w:tcPr>
          <w:p w:rsidR="00CD60D6" w:rsidRPr="0064485A" w:rsidDel="00C04474" w:rsidRDefault="00CD60D6" w:rsidP="00CD60D6">
            <w:pPr>
              <w:rPr>
                <w:moveFrom w:id="195" w:author="s" w:date="2021-10-02T17:01:00Z"/>
                <w:sz w:val="16"/>
              </w:rPr>
            </w:pPr>
            <w:moveFromRangeStart w:id="196" w:author="s" w:date="2021-10-02T17:01:00Z" w:name="move84086513"/>
            <w:moveFrom w:id="197" w:author="s" w:date="2021-10-02T17:01:00Z">
              <w:r w:rsidRPr="0064485A" w:rsidDel="00C04474">
                <w:rPr>
                  <w:rFonts w:hint="eastAsia"/>
                  <w:sz w:val="16"/>
                </w:rPr>
                <w:t>King</w:t>
              </w:r>
            </w:moveFrom>
          </w:p>
          <w:p w:rsidR="00CD60D6" w:rsidRPr="0064485A" w:rsidDel="00C04474" w:rsidRDefault="00CD60D6" w:rsidP="00CD60D6">
            <w:pPr>
              <w:rPr>
                <w:moveFrom w:id="198" w:author="s" w:date="2021-10-02T17:01:00Z"/>
                <w:sz w:val="16"/>
              </w:rPr>
            </w:pPr>
            <w:moveFrom w:id="199" w:author="s" w:date="2021-10-02T17:01:00Z">
              <w:r w:rsidRPr="0064485A" w:rsidDel="00C04474">
                <w:rPr>
                  <w:sz w:val="16"/>
                </w:rPr>
                <w:t>stage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CD60D6" w:rsidP="00CD60D6">
            <w:pPr>
              <w:rPr>
                <w:moveFrom w:id="200" w:author="s" w:date="2021-10-02T17:01:00Z"/>
                <w:sz w:val="16"/>
              </w:rPr>
            </w:pPr>
            <w:moveFrom w:id="201" w:author="s" w:date="2021-10-02T17:01:00Z">
              <w:r w:rsidRPr="0064485A" w:rsidDel="00C04474">
                <w:rPr>
                  <w:rFonts w:hint="eastAsia"/>
                  <w:sz w:val="16"/>
                </w:rPr>
                <w:t>Months(median)</w:t>
              </w:r>
            </w:moveFrom>
          </w:p>
          <w:p w:rsidR="00CD60D6" w:rsidRPr="0064485A" w:rsidDel="00C04474" w:rsidRDefault="00CD60D6" w:rsidP="00CD60D6">
            <w:pPr>
              <w:rPr>
                <w:moveFrom w:id="202" w:author="s" w:date="2021-10-02T17:01:00Z"/>
                <w:sz w:val="16"/>
              </w:rPr>
            </w:pPr>
            <w:moveFrom w:id="203" w:author="s" w:date="2021-10-02T17:01:00Z">
              <w:r w:rsidRPr="0064485A" w:rsidDel="00C04474">
                <w:rPr>
                  <w:sz w:val="16"/>
                </w:rPr>
                <w:t>From onset (IQR)</w:t>
              </w:r>
            </w:moveFrom>
          </w:p>
        </w:tc>
        <w:tc>
          <w:tcPr>
            <w:tcW w:w="539" w:type="dxa"/>
          </w:tcPr>
          <w:p w:rsidR="00CD60D6" w:rsidRPr="0064485A" w:rsidDel="00C04474" w:rsidRDefault="00CD60D6" w:rsidP="00CD60D6">
            <w:pPr>
              <w:rPr>
                <w:moveFrom w:id="204" w:author="s" w:date="2021-10-02T17:01:00Z"/>
                <w:sz w:val="16"/>
              </w:rPr>
            </w:pPr>
            <w:moveFrom w:id="205" w:author="s" w:date="2021-10-02T17:01:00Z">
              <w:r w:rsidRPr="0064485A" w:rsidDel="00C04474">
                <w:rPr>
                  <w:rFonts w:hint="eastAsia"/>
                  <w:sz w:val="16"/>
                </w:rPr>
                <w:t>SMT</w:t>
              </w:r>
            </w:moveFrom>
          </w:p>
        </w:tc>
        <w:tc>
          <w:tcPr>
            <w:tcW w:w="722" w:type="dxa"/>
          </w:tcPr>
          <w:p w:rsidR="00CD60D6" w:rsidRPr="0064485A" w:rsidDel="00C04474" w:rsidRDefault="00CD60D6" w:rsidP="00CD60D6">
            <w:pPr>
              <w:rPr>
                <w:moveFrom w:id="206" w:author="s" w:date="2021-10-02T17:01:00Z"/>
                <w:sz w:val="16"/>
              </w:rPr>
            </w:pPr>
            <w:moveFrom w:id="207" w:author="s" w:date="2021-10-02T17:01:00Z">
              <w:r w:rsidRPr="0064485A" w:rsidDel="00C04474">
                <w:rPr>
                  <w:sz w:val="16"/>
                </w:rPr>
                <w:t>E</w:t>
              </w:r>
              <w:r w:rsidRPr="0064485A" w:rsidDel="00C04474">
                <w:rPr>
                  <w:rFonts w:hint="eastAsia"/>
                  <w:sz w:val="16"/>
                </w:rPr>
                <w:t xml:space="preserve">quality </w:t>
              </w:r>
              <w:r w:rsidRPr="0064485A" w:rsidDel="00C04474">
                <w:rPr>
                  <w:sz w:val="16"/>
                </w:rPr>
                <w:t>of medians test</w:t>
              </w:r>
            </w:moveFrom>
          </w:p>
        </w:tc>
        <w:tc>
          <w:tcPr>
            <w:tcW w:w="580" w:type="dxa"/>
          </w:tcPr>
          <w:p w:rsidR="00CD60D6" w:rsidRPr="0064485A" w:rsidDel="00C04474" w:rsidRDefault="00CD60D6" w:rsidP="00CD60D6">
            <w:pPr>
              <w:rPr>
                <w:moveFrom w:id="208" w:author="s" w:date="2021-10-02T17:01:00Z"/>
                <w:sz w:val="16"/>
              </w:rPr>
            </w:pPr>
            <w:moveFrom w:id="209" w:author="s" w:date="2021-10-02T17:01:00Z">
              <w:r w:rsidRPr="0064485A" w:rsidDel="00C04474">
                <w:rPr>
                  <w:rFonts w:hint="eastAsia"/>
                  <w:sz w:val="16"/>
                </w:rPr>
                <w:t>MiToS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CD60D6" w:rsidP="00CD60D6">
            <w:pPr>
              <w:rPr>
                <w:moveFrom w:id="210" w:author="s" w:date="2021-10-02T17:01:00Z"/>
                <w:sz w:val="16"/>
              </w:rPr>
            </w:pPr>
            <w:moveFrom w:id="211" w:author="s" w:date="2021-10-02T17:01:00Z">
              <w:r w:rsidRPr="0064485A" w:rsidDel="00C04474">
                <w:rPr>
                  <w:rFonts w:hint="eastAsia"/>
                  <w:sz w:val="16"/>
                </w:rPr>
                <w:t>Months(median)</w:t>
              </w:r>
            </w:moveFrom>
          </w:p>
          <w:p w:rsidR="00CD60D6" w:rsidRPr="0064485A" w:rsidDel="00C04474" w:rsidRDefault="00CD60D6" w:rsidP="00CD60D6">
            <w:pPr>
              <w:rPr>
                <w:moveFrom w:id="212" w:author="s" w:date="2021-10-02T17:01:00Z"/>
                <w:sz w:val="16"/>
              </w:rPr>
            </w:pPr>
            <w:moveFrom w:id="213" w:author="s" w:date="2021-10-02T17:01:00Z">
              <w:r w:rsidRPr="0064485A" w:rsidDel="00C04474">
                <w:rPr>
                  <w:sz w:val="16"/>
                </w:rPr>
                <w:t>From onset (IQR)</w:t>
              </w:r>
            </w:moveFrom>
          </w:p>
        </w:tc>
        <w:tc>
          <w:tcPr>
            <w:tcW w:w="539" w:type="dxa"/>
          </w:tcPr>
          <w:p w:rsidR="00CD60D6" w:rsidRPr="0064485A" w:rsidDel="00C04474" w:rsidRDefault="00CD60D6" w:rsidP="00CD60D6">
            <w:pPr>
              <w:rPr>
                <w:moveFrom w:id="214" w:author="s" w:date="2021-10-02T17:01:00Z"/>
                <w:sz w:val="16"/>
              </w:rPr>
            </w:pPr>
            <w:moveFrom w:id="215" w:author="s" w:date="2021-10-02T17:01:00Z">
              <w:r w:rsidRPr="0064485A" w:rsidDel="00C04474">
                <w:rPr>
                  <w:rFonts w:hint="eastAsia"/>
                  <w:sz w:val="16"/>
                </w:rPr>
                <w:t>SMT</w:t>
              </w:r>
            </w:moveFrom>
          </w:p>
        </w:tc>
        <w:tc>
          <w:tcPr>
            <w:tcW w:w="722" w:type="dxa"/>
          </w:tcPr>
          <w:p w:rsidR="00CD60D6" w:rsidRPr="0064485A" w:rsidDel="00C04474" w:rsidRDefault="00CD60D6" w:rsidP="00CD60D6">
            <w:pPr>
              <w:rPr>
                <w:moveFrom w:id="216" w:author="s" w:date="2021-10-02T17:01:00Z"/>
                <w:sz w:val="16"/>
              </w:rPr>
            </w:pPr>
            <w:moveFrom w:id="217" w:author="s" w:date="2021-10-02T17:01:00Z">
              <w:r w:rsidRPr="0064485A" w:rsidDel="00C04474">
                <w:rPr>
                  <w:sz w:val="16"/>
                </w:rPr>
                <w:t>E</w:t>
              </w:r>
              <w:r w:rsidRPr="0064485A" w:rsidDel="00C04474">
                <w:rPr>
                  <w:rFonts w:hint="eastAsia"/>
                  <w:sz w:val="16"/>
                </w:rPr>
                <w:t xml:space="preserve">quality </w:t>
              </w:r>
              <w:r w:rsidRPr="0064485A" w:rsidDel="00C04474">
                <w:rPr>
                  <w:sz w:val="16"/>
                </w:rPr>
                <w:t>of medians test</w:t>
              </w:r>
            </w:moveFrom>
          </w:p>
        </w:tc>
        <w:tc>
          <w:tcPr>
            <w:tcW w:w="497" w:type="dxa"/>
          </w:tcPr>
          <w:p w:rsidR="00CD60D6" w:rsidRPr="0064485A" w:rsidDel="00C04474" w:rsidRDefault="00CD60D6" w:rsidP="00CD60D6">
            <w:pPr>
              <w:rPr>
                <w:moveFrom w:id="218" w:author="s" w:date="2021-10-02T17:01:00Z"/>
                <w:sz w:val="16"/>
              </w:rPr>
            </w:pPr>
            <w:moveFrom w:id="219" w:author="s" w:date="2021-10-02T17:01:00Z">
              <w:r w:rsidRPr="0064485A" w:rsidDel="00C04474">
                <w:rPr>
                  <w:rFonts w:hint="eastAsia"/>
                  <w:sz w:val="16"/>
                </w:rPr>
                <w:t>BMR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CD60D6" w:rsidP="00CD60D6">
            <w:pPr>
              <w:rPr>
                <w:moveFrom w:id="220" w:author="s" w:date="2021-10-02T17:01:00Z"/>
                <w:sz w:val="16"/>
              </w:rPr>
            </w:pPr>
            <w:moveFrom w:id="221" w:author="s" w:date="2021-10-02T17:01:00Z">
              <w:r w:rsidRPr="0064485A" w:rsidDel="00C04474">
                <w:rPr>
                  <w:rFonts w:hint="eastAsia"/>
                  <w:sz w:val="16"/>
                </w:rPr>
                <w:t>Months(median)</w:t>
              </w:r>
            </w:moveFrom>
          </w:p>
          <w:p w:rsidR="00CD60D6" w:rsidRPr="0064485A" w:rsidDel="00C04474" w:rsidRDefault="00CD60D6" w:rsidP="00CD60D6">
            <w:pPr>
              <w:rPr>
                <w:moveFrom w:id="222" w:author="s" w:date="2021-10-02T17:01:00Z"/>
                <w:sz w:val="16"/>
              </w:rPr>
            </w:pPr>
            <w:moveFrom w:id="223" w:author="s" w:date="2021-10-02T17:01:00Z">
              <w:r w:rsidRPr="0064485A" w:rsidDel="00C04474">
                <w:rPr>
                  <w:sz w:val="16"/>
                </w:rPr>
                <w:t>From onset (IQR)</w:t>
              </w:r>
            </w:moveFrom>
          </w:p>
        </w:tc>
        <w:tc>
          <w:tcPr>
            <w:tcW w:w="539" w:type="dxa"/>
          </w:tcPr>
          <w:p w:rsidR="00CD60D6" w:rsidRPr="0064485A" w:rsidDel="00C04474" w:rsidRDefault="00CD60D6" w:rsidP="00CD60D6">
            <w:pPr>
              <w:rPr>
                <w:moveFrom w:id="224" w:author="s" w:date="2021-10-02T17:01:00Z"/>
                <w:sz w:val="16"/>
              </w:rPr>
            </w:pPr>
            <w:moveFrom w:id="225" w:author="s" w:date="2021-10-02T17:01:00Z">
              <w:r w:rsidRPr="0064485A" w:rsidDel="00C04474">
                <w:rPr>
                  <w:rFonts w:hint="eastAsia"/>
                  <w:sz w:val="16"/>
                </w:rPr>
                <w:t>SMT</w:t>
              </w:r>
            </w:moveFrom>
          </w:p>
        </w:tc>
        <w:tc>
          <w:tcPr>
            <w:tcW w:w="722" w:type="dxa"/>
          </w:tcPr>
          <w:p w:rsidR="00CD60D6" w:rsidRPr="0064485A" w:rsidDel="00C04474" w:rsidRDefault="00CD60D6" w:rsidP="00CD60D6">
            <w:pPr>
              <w:rPr>
                <w:moveFrom w:id="226" w:author="s" w:date="2021-10-02T17:01:00Z"/>
                <w:sz w:val="16"/>
              </w:rPr>
            </w:pPr>
            <w:moveFrom w:id="227" w:author="s" w:date="2021-10-02T17:01:00Z">
              <w:r w:rsidRPr="0064485A" w:rsidDel="00C04474">
                <w:rPr>
                  <w:sz w:val="16"/>
                </w:rPr>
                <w:t>E</w:t>
              </w:r>
              <w:r w:rsidRPr="0064485A" w:rsidDel="00C04474">
                <w:rPr>
                  <w:rFonts w:hint="eastAsia"/>
                  <w:sz w:val="16"/>
                </w:rPr>
                <w:t xml:space="preserve">quality </w:t>
              </w:r>
              <w:r w:rsidRPr="0064485A" w:rsidDel="00C04474">
                <w:rPr>
                  <w:sz w:val="16"/>
                </w:rPr>
                <w:t>of medians test</w:t>
              </w:r>
            </w:moveFrom>
          </w:p>
        </w:tc>
      </w:tr>
      <w:tr w:rsidR="005A1006" w:rsidDel="00C04474" w:rsidTr="00796DC8">
        <w:trPr>
          <w:trHeight w:val="988"/>
        </w:trPr>
        <w:tc>
          <w:tcPr>
            <w:tcW w:w="541" w:type="dxa"/>
          </w:tcPr>
          <w:p w:rsidR="00CD60D6" w:rsidRPr="0064485A" w:rsidDel="00C04474" w:rsidRDefault="0013000B" w:rsidP="00CD60D6">
            <w:pPr>
              <w:rPr>
                <w:moveFrom w:id="228" w:author="s" w:date="2021-10-02T17:01:00Z"/>
                <w:sz w:val="16"/>
              </w:rPr>
            </w:pPr>
            <w:moveFrom w:id="229" w:author="s" w:date="2021-10-02T17:01:00Z">
              <w:r w:rsidDel="00C04474">
                <w:rPr>
                  <w:rFonts w:hint="eastAsia"/>
                  <w:sz w:val="16"/>
                </w:rPr>
                <w:t>0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BE6FB7" w:rsidP="00CD60D6">
            <w:pPr>
              <w:rPr>
                <w:moveFrom w:id="230" w:author="s" w:date="2021-10-02T17:01:00Z"/>
                <w:sz w:val="16"/>
              </w:rPr>
            </w:pPr>
            <w:moveFrom w:id="231" w:author="s" w:date="2021-10-02T17:01:00Z">
              <w:r w:rsidDel="00C04474">
                <w:rPr>
                  <w:rFonts w:hint="eastAsia"/>
                  <w:sz w:val="16"/>
                </w:rPr>
                <w:t>8</w:t>
              </w:r>
            </w:moveFrom>
          </w:p>
        </w:tc>
        <w:tc>
          <w:tcPr>
            <w:tcW w:w="539" w:type="dxa"/>
          </w:tcPr>
          <w:p w:rsidR="00CD60D6" w:rsidRPr="0064485A" w:rsidDel="00C04474" w:rsidRDefault="0013000B" w:rsidP="00CD60D6">
            <w:pPr>
              <w:rPr>
                <w:moveFrom w:id="232" w:author="s" w:date="2021-10-02T17:01:00Z"/>
                <w:sz w:val="16"/>
              </w:rPr>
            </w:pPr>
            <w:moveFrom w:id="233" w:author="s" w:date="2021-10-02T17:01:00Z">
              <w:r w:rsidDel="00C04474">
                <w:rPr>
                  <w:rFonts w:hint="eastAsia"/>
                  <w:sz w:val="16"/>
                </w:rPr>
                <w:t>0</w:t>
              </w:r>
              <w:r w:rsidR="00767AB3" w:rsidDel="00C04474">
                <w:rPr>
                  <w:sz w:val="16"/>
                </w:rPr>
                <w:t>.260</w:t>
              </w:r>
            </w:moveFrom>
          </w:p>
        </w:tc>
        <w:tc>
          <w:tcPr>
            <w:tcW w:w="722" w:type="dxa"/>
          </w:tcPr>
          <w:p w:rsidR="005A1006" w:rsidRPr="0064485A" w:rsidDel="00C04474" w:rsidRDefault="005A1006" w:rsidP="00CD60D6">
            <w:pPr>
              <w:rPr>
                <w:moveFrom w:id="234" w:author="s" w:date="2021-10-02T17:01:00Z"/>
                <w:sz w:val="16"/>
              </w:rPr>
            </w:pPr>
          </w:p>
        </w:tc>
        <w:tc>
          <w:tcPr>
            <w:tcW w:w="580" w:type="dxa"/>
          </w:tcPr>
          <w:p w:rsidR="00CD60D6" w:rsidRPr="0064485A" w:rsidDel="00C04474" w:rsidRDefault="00CD60D6" w:rsidP="00CD60D6">
            <w:pPr>
              <w:rPr>
                <w:moveFrom w:id="235" w:author="s" w:date="2021-10-02T17:01:00Z"/>
                <w:sz w:val="16"/>
              </w:rPr>
            </w:pPr>
            <w:moveFrom w:id="236" w:author="s" w:date="2021-10-02T17:01:00Z">
              <w:r w:rsidRPr="0064485A" w:rsidDel="00C04474">
                <w:rPr>
                  <w:rFonts w:hint="eastAsia"/>
                  <w:sz w:val="16"/>
                </w:rPr>
                <w:t>0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3173E3" w:rsidP="00CD60D6">
            <w:pPr>
              <w:rPr>
                <w:moveFrom w:id="237" w:author="s" w:date="2021-10-02T17:01:00Z"/>
                <w:sz w:val="16"/>
              </w:rPr>
            </w:pPr>
            <w:moveFrom w:id="238" w:author="s" w:date="2021-10-02T17:01:00Z">
              <w:r w:rsidDel="00C04474">
                <w:rPr>
                  <w:rFonts w:hint="eastAsia"/>
                  <w:sz w:val="16"/>
                </w:rPr>
                <w:t>7</w:t>
              </w:r>
            </w:moveFrom>
          </w:p>
        </w:tc>
        <w:tc>
          <w:tcPr>
            <w:tcW w:w="539" w:type="dxa"/>
          </w:tcPr>
          <w:p w:rsidR="00CD60D6" w:rsidRPr="0064485A" w:rsidDel="00C04474" w:rsidRDefault="0064485A" w:rsidP="00CD60D6">
            <w:pPr>
              <w:rPr>
                <w:moveFrom w:id="239" w:author="s" w:date="2021-10-02T17:01:00Z"/>
                <w:sz w:val="16"/>
              </w:rPr>
            </w:pPr>
            <w:moveFrom w:id="240" w:author="s" w:date="2021-10-02T17:01:00Z">
              <w:r w:rsidRPr="0064485A" w:rsidDel="00C04474">
                <w:rPr>
                  <w:rFonts w:hint="eastAsia"/>
                  <w:sz w:val="16"/>
                </w:rPr>
                <w:t>0</w:t>
              </w:r>
              <w:r w:rsidR="00DC0F25" w:rsidDel="00C04474">
                <w:rPr>
                  <w:sz w:val="16"/>
                </w:rPr>
                <w:t>.263</w:t>
              </w:r>
            </w:moveFrom>
          </w:p>
        </w:tc>
        <w:tc>
          <w:tcPr>
            <w:tcW w:w="722" w:type="dxa"/>
          </w:tcPr>
          <w:p w:rsidR="00CD60D6" w:rsidRPr="0064485A" w:rsidDel="00C04474" w:rsidRDefault="00CD60D6" w:rsidP="00CD60D6">
            <w:pPr>
              <w:rPr>
                <w:moveFrom w:id="241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CD60D6" w:rsidRPr="0064485A" w:rsidDel="00C04474" w:rsidRDefault="00CD60D6" w:rsidP="00CD60D6">
            <w:pPr>
              <w:rPr>
                <w:moveFrom w:id="242" w:author="s" w:date="2021-10-02T17:01:00Z"/>
                <w:sz w:val="16"/>
              </w:rPr>
            </w:pPr>
            <w:moveFrom w:id="243" w:author="s" w:date="2021-10-02T17:01:00Z">
              <w:r w:rsidRPr="0064485A" w:rsidDel="00C04474">
                <w:rPr>
                  <w:rFonts w:hint="eastAsia"/>
                  <w:sz w:val="16"/>
                </w:rPr>
                <w:t>0</w:t>
              </w:r>
            </w:moveFrom>
          </w:p>
        </w:tc>
        <w:tc>
          <w:tcPr>
            <w:tcW w:w="1205" w:type="dxa"/>
          </w:tcPr>
          <w:p w:rsidR="00CD60D6" w:rsidRPr="0064485A" w:rsidDel="00C04474" w:rsidRDefault="003A7B93" w:rsidP="00CD60D6">
            <w:pPr>
              <w:rPr>
                <w:moveFrom w:id="244" w:author="s" w:date="2021-10-02T17:01:00Z"/>
                <w:sz w:val="16"/>
              </w:rPr>
            </w:pPr>
            <w:moveFrom w:id="245" w:author="s" w:date="2021-10-02T17:01:00Z">
              <w:r w:rsidDel="00C04474">
                <w:rPr>
                  <w:rFonts w:hint="eastAsia"/>
                  <w:sz w:val="16"/>
                </w:rPr>
                <w:t>30</w:t>
              </w:r>
            </w:moveFrom>
          </w:p>
        </w:tc>
        <w:tc>
          <w:tcPr>
            <w:tcW w:w="539" w:type="dxa"/>
          </w:tcPr>
          <w:p w:rsidR="00CD60D6" w:rsidRPr="0064485A" w:rsidDel="00C04474" w:rsidRDefault="00767AB3" w:rsidP="00CD60D6">
            <w:pPr>
              <w:rPr>
                <w:moveFrom w:id="246" w:author="s" w:date="2021-10-02T17:01:00Z"/>
                <w:sz w:val="16"/>
              </w:rPr>
            </w:pPr>
            <w:moveFrom w:id="247" w:author="s" w:date="2021-10-02T17:01:00Z">
              <w:r w:rsidDel="00C04474">
                <w:rPr>
                  <w:rFonts w:hint="eastAsia"/>
                  <w:sz w:val="16"/>
                </w:rPr>
                <w:t>0.797</w:t>
              </w:r>
            </w:moveFrom>
          </w:p>
        </w:tc>
        <w:tc>
          <w:tcPr>
            <w:tcW w:w="722" w:type="dxa"/>
          </w:tcPr>
          <w:p w:rsidR="00CD60D6" w:rsidRPr="0064485A" w:rsidDel="00C04474" w:rsidRDefault="00CD60D6" w:rsidP="00CD60D6">
            <w:pPr>
              <w:rPr>
                <w:moveFrom w:id="248" w:author="s" w:date="2021-10-02T17:01:00Z"/>
                <w:sz w:val="16"/>
              </w:rPr>
            </w:pPr>
          </w:p>
        </w:tc>
      </w:tr>
      <w:tr w:rsidR="00AC707C" w:rsidDel="00C04474" w:rsidTr="00796DC8">
        <w:trPr>
          <w:trHeight w:val="945"/>
        </w:trPr>
        <w:tc>
          <w:tcPr>
            <w:tcW w:w="541" w:type="dxa"/>
          </w:tcPr>
          <w:p w:rsidR="00AC707C" w:rsidRPr="0064485A" w:rsidDel="00C04474" w:rsidRDefault="00AC707C" w:rsidP="00AC707C">
            <w:pPr>
              <w:rPr>
                <w:moveFrom w:id="249" w:author="s" w:date="2021-10-02T17:01:00Z"/>
                <w:sz w:val="16"/>
              </w:rPr>
            </w:pPr>
            <w:moveFrom w:id="250" w:author="s" w:date="2021-10-02T17:01:00Z">
              <w:r w:rsidDel="00C04474">
                <w:rPr>
                  <w:rFonts w:hint="eastAsia"/>
                  <w:sz w:val="16"/>
                </w:rPr>
                <w:t>1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251" w:author="s" w:date="2021-10-02T17:01:00Z"/>
                <w:sz w:val="16"/>
              </w:rPr>
            </w:pPr>
            <w:moveFrom w:id="252" w:author="s" w:date="2021-10-02T17:01:00Z">
              <w:r w:rsidDel="00C04474">
                <w:rPr>
                  <w:rFonts w:hint="eastAsia"/>
                  <w:sz w:val="16"/>
                </w:rPr>
                <w:t>11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253" w:author="s" w:date="2021-10-02T17:01:00Z"/>
                <w:sz w:val="16"/>
              </w:rPr>
            </w:pPr>
            <w:moveFrom w:id="254" w:author="s" w:date="2021-10-02T17:01:00Z">
              <w:r w:rsidDel="00C04474">
                <w:rPr>
                  <w:rFonts w:hint="eastAsia"/>
                  <w:sz w:val="16"/>
                </w:rPr>
                <w:t>0.375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255" w:author="s" w:date="2021-10-02T17:01:00Z"/>
                <w:sz w:val="16"/>
              </w:rPr>
            </w:pPr>
            <w:moveFrom w:id="256" w:author="s" w:date="2021-10-02T17:01:00Z">
              <w:r w:rsidDel="00C04474">
                <w:rPr>
                  <w:sz w:val="16"/>
                </w:rPr>
                <w:t>(first</w:t>
              </w:r>
              <w:r w:rsidDel="00C04474">
                <w:rPr>
                  <w:rFonts w:hint="eastAsia"/>
                  <w:sz w:val="16"/>
                </w:rPr>
                <w:t xml:space="preserve"> </w:t>
              </w:r>
              <w:r w:rsidDel="00C04474">
                <w:rPr>
                  <w:sz w:val="16"/>
                </w:rPr>
                <w:t>visit stage 1 vs 0)</w:t>
              </w:r>
            </w:moveFrom>
          </w:p>
          <w:p w:rsidR="00AC707C" w:rsidRPr="0064485A" w:rsidDel="00C04474" w:rsidRDefault="00AC707C" w:rsidP="00AC707C">
            <w:pPr>
              <w:rPr>
                <w:moveFrom w:id="257" w:author="s" w:date="2021-10-02T17:01:00Z"/>
                <w:sz w:val="16"/>
              </w:rPr>
            </w:pPr>
            <w:moveFrom w:id="258" w:author="s" w:date="2021-10-02T17:01:00Z">
              <w:r w:rsidDel="00C04474">
                <w:rPr>
                  <w:sz w:val="16"/>
                </w:rPr>
                <w:t>P</w:t>
              </w:r>
              <w:r w:rsidR="00053C50" w:rsidDel="00C04474">
                <w:rPr>
                  <w:sz w:val="16"/>
                </w:rPr>
                <w:t>=1.00</w:t>
              </w:r>
            </w:moveFrom>
          </w:p>
        </w:tc>
        <w:tc>
          <w:tcPr>
            <w:tcW w:w="580" w:type="dxa"/>
          </w:tcPr>
          <w:p w:rsidR="00AC707C" w:rsidRPr="0064485A" w:rsidDel="00C04474" w:rsidRDefault="00AC707C" w:rsidP="00AC707C">
            <w:pPr>
              <w:rPr>
                <w:moveFrom w:id="259" w:author="s" w:date="2021-10-02T17:01:00Z"/>
                <w:sz w:val="16"/>
              </w:rPr>
            </w:pPr>
            <w:moveFrom w:id="260" w:author="s" w:date="2021-10-02T17:01:00Z">
              <w:r w:rsidRPr="0064485A" w:rsidDel="00C04474">
                <w:rPr>
                  <w:rFonts w:hint="eastAsia"/>
                  <w:sz w:val="16"/>
                </w:rPr>
                <w:t>1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261" w:author="s" w:date="2021-10-02T17:01:00Z"/>
                <w:sz w:val="16"/>
              </w:rPr>
            </w:pPr>
            <w:moveFrom w:id="262" w:author="s" w:date="2021-10-02T17:01:00Z">
              <w:r w:rsidDel="00C04474">
                <w:rPr>
                  <w:rFonts w:hint="eastAsia"/>
                  <w:sz w:val="16"/>
                </w:rPr>
                <w:t>12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263" w:author="s" w:date="2021-10-02T17:01:00Z"/>
                <w:sz w:val="16"/>
              </w:rPr>
            </w:pPr>
            <w:moveFrom w:id="264" w:author="s" w:date="2021-10-02T17:01:00Z">
              <w:r w:rsidDel="00C04474">
                <w:rPr>
                  <w:rFonts w:hint="eastAsia"/>
                  <w:sz w:val="16"/>
                </w:rPr>
                <w:t>0.463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265" w:author="s" w:date="2021-10-02T17:01:00Z"/>
                <w:sz w:val="16"/>
              </w:rPr>
            </w:pPr>
            <w:moveFrom w:id="266" w:author="s" w:date="2021-10-02T17:01:00Z">
              <w:r w:rsidDel="00C04474">
                <w:rPr>
                  <w:sz w:val="16"/>
                </w:rPr>
                <w:t>(first</w:t>
              </w:r>
              <w:r w:rsidDel="00C04474">
                <w:rPr>
                  <w:rFonts w:hint="eastAsia"/>
                  <w:sz w:val="16"/>
                </w:rPr>
                <w:t xml:space="preserve"> </w:t>
              </w:r>
              <w:r w:rsidDel="00C04474">
                <w:rPr>
                  <w:sz w:val="16"/>
                </w:rPr>
                <w:t>visit stage 1 vs 0)</w:t>
              </w:r>
            </w:moveFrom>
          </w:p>
          <w:p w:rsidR="00AC707C" w:rsidRPr="00936AD2" w:rsidDel="00C04474" w:rsidRDefault="00AC707C" w:rsidP="00AC707C">
            <w:pPr>
              <w:rPr>
                <w:moveFrom w:id="267" w:author="s" w:date="2021-10-02T17:01:00Z"/>
              </w:rPr>
            </w:pPr>
            <w:moveFrom w:id="268" w:author="s" w:date="2021-10-02T17:01:00Z">
              <w:r w:rsidDel="00C04474">
                <w:rPr>
                  <w:sz w:val="16"/>
                </w:rPr>
                <w:t xml:space="preserve">P </w:t>
              </w:r>
              <w:r w:rsidDel="00C04474">
                <w:t>&lt;.05</w:t>
              </w:r>
            </w:moveFrom>
          </w:p>
        </w:tc>
        <w:tc>
          <w:tcPr>
            <w:tcW w:w="497" w:type="dxa"/>
          </w:tcPr>
          <w:p w:rsidR="00AC707C" w:rsidRPr="0064485A" w:rsidDel="00C04474" w:rsidRDefault="00AC707C" w:rsidP="00AC707C">
            <w:pPr>
              <w:rPr>
                <w:moveFrom w:id="269" w:author="s" w:date="2021-10-02T17:01:00Z"/>
                <w:sz w:val="16"/>
              </w:rPr>
            </w:pPr>
            <w:moveFrom w:id="270" w:author="s" w:date="2021-10-02T17:01:00Z">
              <w:r w:rsidRPr="0064485A" w:rsidDel="00C04474">
                <w:rPr>
                  <w:rFonts w:hint="eastAsia"/>
                  <w:sz w:val="16"/>
                </w:rPr>
                <w:t>1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271" w:author="s" w:date="2021-10-02T17:01:00Z"/>
                <w:sz w:val="16"/>
              </w:rPr>
            </w:pPr>
            <w:moveFrom w:id="272" w:author="s" w:date="2021-10-02T17:01:00Z">
              <w:r w:rsidDel="00C04474">
                <w:rPr>
                  <w:rFonts w:hint="eastAsia"/>
                  <w:sz w:val="16"/>
                </w:rPr>
                <w:t>16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273" w:author="s" w:date="2021-10-02T17:01:00Z"/>
                <w:sz w:val="16"/>
              </w:rPr>
            </w:pPr>
            <w:moveFrom w:id="274" w:author="s" w:date="2021-10-02T17:01:00Z">
              <w:r w:rsidDel="00C04474">
                <w:rPr>
                  <w:rFonts w:hint="eastAsia"/>
                  <w:sz w:val="16"/>
                </w:rPr>
                <w:t>0.541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275" w:author="s" w:date="2021-10-02T17:01:00Z"/>
                <w:sz w:val="16"/>
              </w:rPr>
            </w:pPr>
            <w:moveFrom w:id="276" w:author="s" w:date="2021-10-02T17:01:00Z">
              <w:r w:rsidDel="00C04474">
                <w:rPr>
                  <w:sz w:val="16"/>
                </w:rPr>
                <w:t>(first</w:t>
              </w:r>
              <w:r w:rsidDel="00C04474">
                <w:rPr>
                  <w:rFonts w:hint="eastAsia"/>
                  <w:sz w:val="16"/>
                </w:rPr>
                <w:t xml:space="preserve"> </w:t>
              </w:r>
              <w:r w:rsidDel="00C04474">
                <w:rPr>
                  <w:sz w:val="16"/>
                </w:rPr>
                <w:t>visit stage 1 vs 0)</w:t>
              </w:r>
            </w:moveFrom>
          </w:p>
          <w:p w:rsidR="00AC707C" w:rsidRPr="00936AD2" w:rsidDel="00C04474" w:rsidRDefault="00AC707C" w:rsidP="00AC707C">
            <w:pPr>
              <w:rPr>
                <w:moveFrom w:id="277" w:author="s" w:date="2021-10-02T17:01:00Z"/>
              </w:rPr>
            </w:pPr>
            <w:moveFrom w:id="278" w:author="s" w:date="2021-10-02T17:01:00Z">
              <w:r w:rsidDel="00C04474">
                <w:rPr>
                  <w:sz w:val="16"/>
                </w:rPr>
                <w:t xml:space="preserve">P </w:t>
              </w:r>
              <w:r w:rsidDel="00C04474">
                <w:t>&lt;.01</w:t>
              </w:r>
            </w:moveFrom>
          </w:p>
        </w:tc>
      </w:tr>
      <w:tr w:rsidR="00AC707C" w:rsidDel="00C04474" w:rsidTr="00796DC8">
        <w:trPr>
          <w:trHeight w:val="988"/>
        </w:trPr>
        <w:tc>
          <w:tcPr>
            <w:tcW w:w="541" w:type="dxa"/>
          </w:tcPr>
          <w:p w:rsidR="00AC707C" w:rsidRPr="0064485A" w:rsidDel="00C04474" w:rsidRDefault="00AC707C" w:rsidP="00AC707C">
            <w:pPr>
              <w:rPr>
                <w:moveFrom w:id="279" w:author="s" w:date="2021-10-02T17:01:00Z"/>
                <w:sz w:val="16"/>
              </w:rPr>
            </w:pPr>
            <w:moveFrom w:id="280" w:author="s" w:date="2021-10-02T17:01:00Z">
              <w:r w:rsidDel="00C04474">
                <w:rPr>
                  <w:rFonts w:hint="eastAsia"/>
                  <w:sz w:val="16"/>
                </w:rPr>
                <w:t>2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281" w:author="s" w:date="2021-10-02T17:01:00Z"/>
                <w:sz w:val="16"/>
              </w:rPr>
            </w:pPr>
            <w:moveFrom w:id="282" w:author="s" w:date="2021-10-02T17:01:00Z">
              <w:r w:rsidDel="00C04474">
                <w:rPr>
                  <w:rFonts w:hint="eastAsia"/>
                  <w:sz w:val="16"/>
                </w:rPr>
                <w:t>22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283" w:author="s" w:date="2021-10-02T17:01:00Z"/>
                <w:sz w:val="16"/>
              </w:rPr>
            </w:pPr>
            <w:moveFrom w:id="284" w:author="s" w:date="2021-10-02T17:01:00Z">
              <w:r w:rsidDel="00C04474">
                <w:rPr>
                  <w:rFonts w:hint="eastAsia"/>
                  <w:sz w:val="16"/>
                </w:rPr>
                <w:t>0.670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285" w:author="s" w:date="2021-10-02T17:01:00Z"/>
                <w:sz w:val="16"/>
              </w:rPr>
            </w:pPr>
            <w:moveFrom w:id="286" w:author="s" w:date="2021-10-02T17:01:00Z">
              <w:r w:rsidDel="00C04474">
                <w:rPr>
                  <w:sz w:val="16"/>
                </w:rPr>
                <w:t>(2 vs 1)</w:t>
              </w:r>
            </w:moveFrom>
          </w:p>
          <w:p w:rsidR="00AC707C" w:rsidRPr="0064485A" w:rsidDel="00C04474" w:rsidRDefault="00AC707C" w:rsidP="00AC707C">
            <w:pPr>
              <w:rPr>
                <w:moveFrom w:id="287" w:author="s" w:date="2021-10-02T17:01:00Z"/>
                <w:sz w:val="16"/>
              </w:rPr>
            </w:pPr>
            <w:moveFrom w:id="288" w:author="s" w:date="2021-10-02T17:01:00Z">
              <w:r w:rsidDel="00C04474">
                <w:rPr>
                  <w:sz w:val="16"/>
                </w:rPr>
                <w:t>P</w:t>
              </w:r>
              <w:r w:rsidR="00053C50" w:rsidDel="00C04474">
                <w:rPr>
                  <w:sz w:val="16"/>
                </w:rPr>
                <w:t>&lt;0.05</w:t>
              </w:r>
            </w:moveFrom>
          </w:p>
        </w:tc>
        <w:tc>
          <w:tcPr>
            <w:tcW w:w="580" w:type="dxa"/>
          </w:tcPr>
          <w:p w:rsidR="00AC707C" w:rsidRPr="0064485A" w:rsidDel="00C04474" w:rsidRDefault="00AC707C" w:rsidP="00AC707C">
            <w:pPr>
              <w:rPr>
                <w:moveFrom w:id="289" w:author="s" w:date="2021-10-02T17:01:00Z"/>
                <w:sz w:val="16"/>
              </w:rPr>
            </w:pPr>
            <w:moveFrom w:id="290" w:author="s" w:date="2021-10-02T17:01:00Z">
              <w:r w:rsidRPr="0064485A" w:rsidDel="00C04474">
                <w:rPr>
                  <w:rFonts w:hint="eastAsia"/>
                  <w:sz w:val="16"/>
                </w:rPr>
                <w:t>2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291" w:author="s" w:date="2021-10-02T17:01:00Z"/>
                <w:sz w:val="16"/>
              </w:rPr>
            </w:pPr>
            <w:moveFrom w:id="292" w:author="s" w:date="2021-10-02T17:01:00Z">
              <w:r w:rsidDel="00C04474">
                <w:rPr>
                  <w:rFonts w:hint="eastAsia"/>
                  <w:sz w:val="16"/>
                </w:rPr>
                <w:t>16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293" w:author="s" w:date="2021-10-02T17:01:00Z"/>
                <w:sz w:val="16"/>
              </w:rPr>
            </w:pPr>
            <w:moveFrom w:id="294" w:author="s" w:date="2021-10-02T17:01:00Z">
              <w:r w:rsidDel="00C04474">
                <w:rPr>
                  <w:rFonts w:hint="eastAsia"/>
                  <w:sz w:val="16"/>
                </w:rPr>
                <w:t>0.644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295" w:author="s" w:date="2021-10-02T17:01:00Z"/>
                <w:sz w:val="16"/>
              </w:rPr>
            </w:pPr>
            <w:moveFrom w:id="296" w:author="s" w:date="2021-10-02T17:01:00Z">
              <w:r w:rsidDel="00C04474">
                <w:rPr>
                  <w:sz w:val="16"/>
                </w:rPr>
                <w:t>(2 vs 1)</w:t>
              </w:r>
            </w:moveFrom>
          </w:p>
          <w:p w:rsidR="00AC707C" w:rsidRPr="0064485A" w:rsidDel="00C04474" w:rsidRDefault="00AC707C" w:rsidP="00AC707C">
            <w:pPr>
              <w:rPr>
                <w:moveFrom w:id="297" w:author="s" w:date="2021-10-02T17:01:00Z"/>
                <w:sz w:val="16"/>
              </w:rPr>
            </w:pPr>
            <w:moveFrom w:id="298" w:author="s" w:date="2021-10-02T17:01:00Z">
              <w:r w:rsidDel="00C04474">
                <w:rPr>
                  <w:sz w:val="16"/>
                </w:rPr>
                <w:t>P=.602</w:t>
              </w:r>
            </w:moveFrom>
          </w:p>
        </w:tc>
        <w:tc>
          <w:tcPr>
            <w:tcW w:w="497" w:type="dxa"/>
          </w:tcPr>
          <w:p w:rsidR="00AC707C" w:rsidRPr="0064485A" w:rsidDel="00C04474" w:rsidRDefault="00AC707C" w:rsidP="00AC707C">
            <w:pPr>
              <w:rPr>
                <w:moveFrom w:id="299" w:author="s" w:date="2021-10-02T17:01:00Z"/>
                <w:sz w:val="16"/>
              </w:rPr>
            </w:pPr>
            <w:moveFrom w:id="300" w:author="s" w:date="2021-10-02T17:01:00Z">
              <w:r w:rsidRPr="0064485A" w:rsidDel="00C04474">
                <w:rPr>
                  <w:rFonts w:hint="eastAsia"/>
                  <w:sz w:val="16"/>
                </w:rPr>
                <w:t>2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01" w:author="s" w:date="2021-10-02T17:01:00Z"/>
                <w:sz w:val="16"/>
              </w:rPr>
            </w:pPr>
            <w:moveFrom w:id="302" w:author="s" w:date="2021-10-02T17:01:00Z">
              <w:r w:rsidDel="00C04474">
                <w:rPr>
                  <w:rFonts w:hint="eastAsia"/>
                  <w:sz w:val="16"/>
                </w:rPr>
                <w:t>9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03" w:author="s" w:date="2021-10-02T17:01:00Z"/>
                <w:sz w:val="16"/>
              </w:rPr>
            </w:pPr>
            <w:moveFrom w:id="304" w:author="s" w:date="2021-10-02T17:01:00Z">
              <w:r w:rsidDel="00C04474">
                <w:rPr>
                  <w:rFonts w:hint="eastAsia"/>
                  <w:sz w:val="16"/>
                </w:rPr>
                <w:t>0.304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05" w:author="s" w:date="2021-10-02T17:01:00Z"/>
                <w:sz w:val="16"/>
              </w:rPr>
            </w:pPr>
            <w:moveFrom w:id="306" w:author="s" w:date="2021-10-02T17:01:00Z">
              <w:r w:rsidDel="00C04474">
                <w:rPr>
                  <w:sz w:val="16"/>
                </w:rPr>
                <w:t>(2 vs 1)</w:t>
              </w:r>
            </w:moveFrom>
          </w:p>
          <w:p w:rsidR="00AC707C" w:rsidRPr="0064485A" w:rsidDel="00C04474" w:rsidRDefault="00AC707C" w:rsidP="00AC707C">
            <w:pPr>
              <w:rPr>
                <w:moveFrom w:id="307" w:author="s" w:date="2021-10-02T17:01:00Z"/>
                <w:sz w:val="16"/>
              </w:rPr>
            </w:pPr>
            <w:moveFrom w:id="308" w:author="s" w:date="2021-10-02T17:01:00Z">
              <w:r w:rsidDel="00C04474">
                <w:rPr>
                  <w:sz w:val="16"/>
                </w:rPr>
                <w:t>P=1.00</w:t>
              </w:r>
            </w:moveFrom>
          </w:p>
        </w:tc>
      </w:tr>
      <w:tr w:rsidR="00AC707C" w:rsidDel="00C04474" w:rsidTr="00796DC8">
        <w:trPr>
          <w:trHeight w:val="945"/>
        </w:trPr>
        <w:tc>
          <w:tcPr>
            <w:tcW w:w="541" w:type="dxa"/>
          </w:tcPr>
          <w:p w:rsidR="00AC707C" w:rsidRPr="0064485A" w:rsidDel="00C04474" w:rsidRDefault="00AC707C" w:rsidP="00AC707C">
            <w:pPr>
              <w:rPr>
                <w:moveFrom w:id="309" w:author="s" w:date="2021-10-02T17:01:00Z"/>
                <w:sz w:val="16"/>
              </w:rPr>
            </w:pPr>
            <w:moveFrom w:id="310" w:author="s" w:date="2021-10-02T17:01:00Z">
              <w:r w:rsidDel="00C04474">
                <w:rPr>
                  <w:rFonts w:hint="eastAsia"/>
                  <w:sz w:val="16"/>
                </w:rPr>
                <w:t>3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11" w:author="s" w:date="2021-10-02T17:01:00Z"/>
                <w:sz w:val="16"/>
              </w:rPr>
            </w:pPr>
            <w:moveFrom w:id="312" w:author="s" w:date="2021-10-02T17:01:00Z">
              <w:r w:rsidDel="00C04474">
                <w:rPr>
                  <w:rFonts w:hint="eastAsia"/>
                  <w:sz w:val="16"/>
                </w:rPr>
                <w:t>27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13" w:author="s" w:date="2021-10-02T17:01:00Z"/>
                <w:sz w:val="16"/>
              </w:rPr>
            </w:pPr>
            <w:moveFrom w:id="314" w:author="s" w:date="2021-10-02T17:01:00Z">
              <w:r w:rsidDel="00C04474">
                <w:rPr>
                  <w:rFonts w:hint="eastAsia"/>
                  <w:sz w:val="16"/>
                </w:rPr>
                <w:t>0.804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15" w:author="s" w:date="2021-10-02T17:01:00Z"/>
                <w:sz w:val="16"/>
              </w:rPr>
            </w:pPr>
            <w:moveFrom w:id="316" w:author="s" w:date="2021-10-02T17:01:00Z">
              <w:r w:rsidDel="00C04474">
                <w:rPr>
                  <w:sz w:val="16"/>
                </w:rPr>
                <w:t>(3 vs 2)</w:t>
              </w:r>
            </w:moveFrom>
          </w:p>
          <w:p w:rsidR="00AC707C" w:rsidRPr="0064485A" w:rsidDel="00C04474" w:rsidRDefault="00AC707C" w:rsidP="00AC707C">
            <w:pPr>
              <w:rPr>
                <w:moveFrom w:id="317" w:author="s" w:date="2021-10-02T17:01:00Z"/>
                <w:sz w:val="16"/>
              </w:rPr>
            </w:pPr>
            <w:moveFrom w:id="318" w:author="s" w:date="2021-10-02T17:01:00Z">
              <w:r w:rsidDel="00C04474">
                <w:rPr>
                  <w:sz w:val="16"/>
                </w:rPr>
                <w:t>P</w:t>
              </w:r>
              <w:r w:rsidR="00F536B2" w:rsidDel="00C04474">
                <w:rPr>
                  <w:sz w:val="16"/>
                </w:rPr>
                <w:t>=1.00</w:t>
              </w:r>
            </w:moveFrom>
          </w:p>
        </w:tc>
        <w:tc>
          <w:tcPr>
            <w:tcW w:w="580" w:type="dxa"/>
          </w:tcPr>
          <w:p w:rsidR="00AC707C" w:rsidRPr="0064485A" w:rsidDel="00C04474" w:rsidRDefault="00AC707C" w:rsidP="00AC707C">
            <w:pPr>
              <w:rPr>
                <w:moveFrom w:id="319" w:author="s" w:date="2021-10-02T17:01:00Z"/>
                <w:sz w:val="16"/>
              </w:rPr>
            </w:pPr>
            <w:moveFrom w:id="320" w:author="s" w:date="2021-10-02T17:01:00Z">
              <w:r w:rsidRPr="0064485A" w:rsidDel="00C04474">
                <w:rPr>
                  <w:rFonts w:hint="eastAsia"/>
                  <w:sz w:val="16"/>
                </w:rPr>
                <w:t>3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21" w:author="s" w:date="2021-10-02T17:01:00Z"/>
                <w:sz w:val="16"/>
              </w:rPr>
            </w:pPr>
            <w:moveFrom w:id="322" w:author="s" w:date="2021-10-02T17:01:00Z">
              <w:r w:rsidDel="00C04474">
                <w:rPr>
                  <w:rFonts w:hint="eastAsia"/>
                  <w:sz w:val="16"/>
                </w:rPr>
                <w:t>22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23" w:author="s" w:date="2021-10-02T17:01:00Z"/>
                <w:sz w:val="16"/>
              </w:rPr>
            </w:pPr>
            <w:moveFrom w:id="324" w:author="s" w:date="2021-10-02T17:01:00Z">
              <w:r w:rsidDel="00C04474">
                <w:rPr>
                  <w:rFonts w:hint="eastAsia"/>
                  <w:sz w:val="16"/>
                </w:rPr>
                <w:t>0</w:t>
              </w:r>
              <w:r w:rsidDel="00C04474">
                <w:rPr>
                  <w:sz w:val="16"/>
                </w:rPr>
                <w:t>.780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25" w:author="s" w:date="2021-10-02T17:01:00Z"/>
                <w:sz w:val="16"/>
              </w:rPr>
            </w:pPr>
            <w:moveFrom w:id="326" w:author="s" w:date="2021-10-02T17:01:00Z">
              <w:r w:rsidDel="00C04474">
                <w:rPr>
                  <w:sz w:val="16"/>
                </w:rPr>
                <w:t>(3 vs 2)</w:t>
              </w:r>
            </w:moveFrom>
          </w:p>
          <w:p w:rsidR="00AC707C" w:rsidRPr="0064485A" w:rsidDel="00C04474" w:rsidRDefault="00AC707C" w:rsidP="00AC707C">
            <w:pPr>
              <w:rPr>
                <w:moveFrom w:id="327" w:author="s" w:date="2021-10-02T17:01:00Z"/>
                <w:sz w:val="16"/>
              </w:rPr>
            </w:pPr>
            <w:moveFrom w:id="328" w:author="s" w:date="2021-10-02T17:01:00Z">
              <w:r w:rsidDel="00C04474">
                <w:rPr>
                  <w:sz w:val="16"/>
                </w:rPr>
                <w:t>P=.420</w:t>
              </w:r>
            </w:moveFrom>
          </w:p>
        </w:tc>
        <w:tc>
          <w:tcPr>
            <w:tcW w:w="497" w:type="dxa"/>
          </w:tcPr>
          <w:p w:rsidR="00AC707C" w:rsidRPr="0064485A" w:rsidDel="00C04474" w:rsidRDefault="00AC707C" w:rsidP="00AC707C">
            <w:pPr>
              <w:rPr>
                <w:moveFrom w:id="329" w:author="s" w:date="2021-10-02T17:01:00Z"/>
                <w:sz w:val="16"/>
              </w:rPr>
            </w:pPr>
            <w:moveFrom w:id="330" w:author="s" w:date="2021-10-02T17:01:00Z">
              <w:r w:rsidRPr="0064485A" w:rsidDel="00C04474">
                <w:rPr>
                  <w:rFonts w:hint="eastAsia"/>
                  <w:sz w:val="16"/>
                </w:rPr>
                <w:t>3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31" w:author="s" w:date="2021-10-02T17:01:00Z"/>
                <w:sz w:val="16"/>
              </w:rPr>
            </w:pPr>
            <w:moveFrom w:id="332" w:author="s" w:date="2021-10-02T17:01:00Z">
              <w:r w:rsidDel="00C04474">
                <w:rPr>
                  <w:rFonts w:hint="eastAsia"/>
                  <w:sz w:val="16"/>
                </w:rPr>
                <w:t>5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33" w:author="s" w:date="2021-10-02T17:01:00Z"/>
                <w:sz w:val="16"/>
              </w:rPr>
            </w:pPr>
            <w:moveFrom w:id="334" w:author="s" w:date="2021-10-02T17:01:00Z">
              <w:r w:rsidDel="00C04474">
                <w:rPr>
                  <w:rFonts w:hint="eastAsia"/>
                  <w:sz w:val="16"/>
                </w:rPr>
                <w:t>0.150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35" w:author="s" w:date="2021-10-02T17:01:00Z"/>
                <w:sz w:val="16"/>
              </w:rPr>
            </w:pPr>
            <w:moveFrom w:id="336" w:author="s" w:date="2021-10-02T17:01:00Z">
              <w:r w:rsidDel="00C04474">
                <w:rPr>
                  <w:sz w:val="16"/>
                </w:rPr>
                <w:t>(4 vs 2)</w:t>
              </w:r>
            </w:moveFrom>
          </w:p>
          <w:p w:rsidR="00AC707C" w:rsidRPr="0064485A" w:rsidDel="00C04474" w:rsidRDefault="00AC707C" w:rsidP="00AC707C">
            <w:pPr>
              <w:rPr>
                <w:moveFrom w:id="337" w:author="s" w:date="2021-10-02T17:01:00Z"/>
                <w:sz w:val="16"/>
              </w:rPr>
            </w:pPr>
            <w:moveFrom w:id="338" w:author="s" w:date="2021-10-02T17:01:00Z">
              <w:r w:rsidDel="00C04474">
                <w:rPr>
                  <w:sz w:val="16"/>
                </w:rPr>
                <w:t>P&lt;.001</w:t>
              </w:r>
            </w:moveFrom>
          </w:p>
        </w:tc>
      </w:tr>
      <w:tr w:rsidR="00AC707C" w:rsidDel="00C04474" w:rsidTr="00796DC8">
        <w:trPr>
          <w:trHeight w:val="945"/>
        </w:trPr>
        <w:tc>
          <w:tcPr>
            <w:tcW w:w="541" w:type="dxa"/>
          </w:tcPr>
          <w:p w:rsidR="00AC707C" w:rsidRPr="0064485A" w:rsidDel="00C04474" w:rsidRDefault="00AC707C" w:rsidP="00AC707C">
            <w:pPr>
              <w:rPr>
                <w:moveFrom w:id="339" w:author="s" w:date="2021-10-02T17:01:00Z"/>
                <w:sz w:val="16"/>
              </w:rPr>
            </w:pPr>
            <w:moveFrom w:id="340" w:author="s" w:date="2021-10-02T17:01:00Z">
              <w:r w:rsidRPr="0064485A" w:rsidDel="00C04474">
                <w:rPr>
                  <w:rFonts w:hint="eastAsia"/>
                  <w:sz w:val="16"/>
                </w:rPr>
                <w:t>4a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41" w:author="s" w:date="2021-10-02T17:01:00Z"/>
                <w:sz w:val="16"/>
              </w:rPr>
            </w:pPr>
            <w:moveFrom w:id="342" w:author="s" w:date="2021-10-02T17:01:00Z">
              <w:r w:rsidDel="00C04474">
                <w:rPr>
                  <w:rFonts w:hint="eastAsia"/>
                  <w:sz w:val="16"/>
                </w:rPr>
                <w:t>18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43" w:author="s" w:date="2021-10-02T17:01:00Z"/>
                <w:sz w:val="16"/>
              </w:rPr>
            </w:pPr>
            <w:moveFrom w:id="344" w:author="s" w:date="2021-10-02T17:01:00Z">
              <w:r w:rsidDel="00C04474">
                <w:rPr>
                  <w:rFonts w:hint="eastAsia"/>
                  <w:sz w:val="16"/>
                </w:rPr>
                <w:t>0</w:t>
              </w:r>
              <w:r w:rsidDel="00C04474">
                <w:rPr>
                  <w:sz w:val="16"/>
                </w:rPr>
                <w:t>.440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45" w:author="s" w:date="2021-10-02T17:01:00Z"/>
                <w:sz w:val="16"/>
              </w:rPr>
            </w:pPr>
            <w:moveFrom w:id="346" w:author="s" w:date="2021-10-02T17:01:00Z">
              <w:r w:rsidDel="00C04474">
                <w:rPr>
                  <w:sz w:val="16"/>
                </w:rPr>
                <w:t>(4a vs 3)</w:t>
              </w:r>
            </w:moveFrom>
          </w:p>
          <w:p w:rsidR="00AC707C" w:rsidRPr="0064485A" w:rsidDel="00C04474" w:rsidRDefault="00AC707C" w:rsidP="00AC707C">
            <w:pPr>
              <w:rPr>
                <w:moveFrom w:id="347" w:author="s" w:date="2021-10-02T17:01:00Z"/>
                <w:sz w:val="16"/>
              </w:rPr>
            </w:pPr>
            <w:moveFrom w:id="348" w:author="s" w:date="2021-10-02T17:01:00Z">
              <w:r w:rsidDel="00C04474">
                <w:rPr>
                  <w:sz w:val="16"/>
                </w:rPr>
                <w:t>P&lt;.0</w:t>
              </w:r>
              <w:r w:rsidR="00F7700B" w:rsidDel="00C04474">
                <w:rPr>
                  <w:sz w:val="16"/>
                </w:rPr>
                <w:t>0</w:t>
              </w:r>
              <w:r w:rsidDel="00C04474">
                <w:rPr>
                  <w:sz w:val="16"/>
                </w:rPr>
                <w:t>1</w:t>
              </w:r>
            </w:moveFrom>
          </w:p>
        </w:tc>
        <w:tc>
          <w:tcPr>
            <w:tcW w:w="580" w:type="dxa"/>
          </w:tcPr>
          <w:p w:rsidR="00AC707C" w:rsidRPr="0064485A" w:rsidDel="00C04474" w:rsidRDefault="00AC707C" w:rsidP="00AC707C">
            <w:pPr>
              <w:rPr>
                <w:moveFrom w:id="349" w:author="s" w:date="2021-10-02T17:01:00Z"/>
                <w:sz w:val="16"/>
              </w:rPr>
            </w:pPr>
            <w:moveFrom w:id="350" w:author="s" w:date="2021-10-02T17:01:00Z">
              <w:r w:rsidRPr="0064485A" w:rsidDel="00C04474">
                <w:rPr>
                  <w:rFonts w:hint="eastAsia"/>
                  <w:sz w:val="16"/>
                </w:rPr>
                <w:t>4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51" w:author="s" w:date="2021-10-02T17:01:00Z"/>
                <w:sz w:val="16"/>
              </w:rPr>
            </w:pPr>
            <w:moveFrom w:id="352" w:author="s" w:date="2021-10-02T17:01:00Z">
              <w:r w:rsidDel="00C04474">
                <w:rPr>
                  <w:rFonts w:hint="eastAsia"/>
                  <w:sz w:val="16"/>
                </w:rPr>
                <w:t>30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53" w:author="s" w:date="2021-10-02T17:01:00Z"/>
                <w:sz w:val="16"/>
              </w:rPr>
            </w:pPr>
            <w:moveFrom w:id="354" w:author="s" w:date="2021-10-02T17:01:00Z">
              <w:r w:rsidDel="00C04474">
                <w:rPr>
                  <w:rFonts w:hint="eastAsia"/>
                  <w:sz w:val="16"/>
                </w:rPr>
                <w:t>0.821</w:t>
              </w:r>
            </w:moveFrom>
          </w:p>
        </w:tc>
        <w:tc>
          <w:tcPr>
            <w:tcW w:w="722" w:type="dxa"/>
          </w:tcPr>
          <w:p w:rsidR="00AC707C" w:rsidRPr="0064485A" w:rsidDel="00C04474" w:rsidRDefault="00AC707C" w:rsidP="00AC707C">
            <w:pPr>
              <w:rPr>
                <w:moveFrom w:id="355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AC707C" w:rsidRPr="0064485A" w:rsidDel="00C04474" w:rsidRDefault="00AC707C" w:rsidP="00AC707C">
            <w:pPr>
              <w:rPr>
                <w:moveFrom w:id="356" w:author="s" w:date="2021-10-02T17:01:00Z"/>
                <w:sz w:val="16"/>
              </w:rPr>
            </w:pPr>
            <w:moveFrom w:id="357" w:author="s" w:date="2021-10-02T17:01:00Z">
              <w:r w:rsidRPr="0064485A" w:rsidDel="00C04474">
                <w:rPr>
                  <w:rFonts w:hint="eastAsia"/>
                  <w:sz w:val="16"/>
                </w:rPr>
                <w:t>4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58" w:author="s" w:date="2021-10-02T17:01:00Z"/>
                <w:sz w:val="16"/>
              </w:rPr>
            </w:pPr>
            <w:moveFrom w:id="359" w:author="s" w:date="2021-10-02T17:01:00Z">
              <w:r w:rsidDel="00C04474">
                <w:rPr>
                  <w:rFonts w:hint="eastAsia"/>
                  <w:sz w:val="16"/>
                </w:rPr>
                <w:t>20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60" w:author="s" w:date="2021-10-02T17:01:00Z"/>
                <w:sz w:val="16"/>
              </w:rPr>
            </w:pPr>
            <w:moveFrom w:id="361" w:author="s" w:date="2021-10-02T17:01:00Z">
              <w:r w:rsidDel="00C04474">
                <w:rPr>
                  <w:rFonts w:hint="eastAsia"/>
                  <w:sz w:val="16"/>
                </w:rPr>
                <w:t>0.539</w:t>
              </w:r>
            </w:moveFrom>
          </w:p>
        </w:tc>
        <w:tc>
          <w:tcPr>
            <w:tcW w:w="722" w:type="dxa"/>
          </w:tcPr>
          <w:p w:rsidR="00AC707C" w:rsidRPr="0064485A" w:rsidDel="00C04474" w:rsidRDefault="00AC707C" w:rsidP="00AC707C">
            <w:pPr>
              <w:rPr>
                <w:moveFrom w:id="362" w:author="s" w:date="2021-10-02T17:01:00Z"/>
                <w:sz w:val="16"/>
              </w:rPr>
            </w:pPr>
          </w:p>
        </w:tc>
      </w:tr>
      <w:tr w:rsidR="00AC707C" w:rsidDel="00C04474" w:rsidTr="00796DC8">
        <w:trPr>
          <w:trHeight w:val="945"/>
        </w:trPr>
        <w:tc>
          <w:tcPr>
            <w:tcW w:w="541" w:type="dxa"/>
          </w:tcPr>
          <w:p w:rsidR="00AC707C" w:rsidRPr="0064485A" w:rsidDel="00C04474" w:rsidRDefault="00AC707C" w:rsidP="00AC707C">
            <w:pPr>
              <w:rPr>
                <w:moveFrom w:id="363" w:author="s" w:date="2021-10-02T17:01:00Z"/>
                <w:sz w:val="16"/>
              </w:rPr>
            </w:pPr>
            <w:moveFrom w:id="364" w:author="s" w:date="2021-10-02T17:01:00Z">
              <w:r w:rsidRPr="0064485A" w:rsidDel="00C04474">
                <w:rPr>
                  <w:rFonts w:hint="eastAsia"/>
                  <w:sz w:val="16"/>
                </w:rPr>
                <w:t>4b</w:t>
              </w:r>
            </w:moveFrom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65" w:author="s" w:date="2021-10-02T17:01:00Z"/>
                <w:sz w:val="16"/>
              </w:rPr>
            </w:pPr>
            <w:moveFrom w:id="366" w:author="s" w:date="2021-10-02T17:01:00Z">
              <w:r w:rsidDel="00C04474">
                <w:rPr>
                  <w:rFonts w:hint="eastAsia"/>
                  <w:sz w:val="16"/>
                </w:rPr>
                <w:t>24</w:t>
              </w:r>
            </w:moveFrom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67" w:author="s" w:date="2021-10-02T17:01:00Z"/>
                <w:sz w:val="16"/>
              </w:rPr>
            </w:pPr>
            <w:moveFrom w:id="368" w:author="s" w:date="2021-10-02T17:01:00Z">
              <w:r w:rsidDel="00C04474">
                <w:rPr>
                  <w:rFonts w:hint="eastAsia"/>
                  <w:sz w:val="16"/>
                </w:rPr>
                <w:t>0.663</w:t>
              </w:r>
            </w:moveFrom>
          </w:p>
        </w:tc>
        <w:tc>
          <w:tcPr>
            <w:tcW w:w="722" w:type="dxa"/>
          </w:tcPr>
          <w:p w:rsidR="00AC707C" w:rsidDel="00C04474" w:rsidRDefault="00AC707C" w:rsidP="00AC707C">
            <w:pPr>
              <w:rPr>
                <w:moveFrom w:id="369" w:author="s" w:date="2021-10-02T17:01:00Z"/>
                <w:sz w:val="16"/>
              </w:rPr>
            </w:pPr>
            <w:moveFrom w:id="370" w:author="s" w:date="2021-10-02T17:01:00Z">
              <w:r w:rsidDel="00C04474">
                <w:rPr>
                  <w:sz w:val="16"/>
                </w:rPr>
                <w:t>(4b vs 4a)</w:t>
              </w:r>
            </w:moveFrom>
          </w:p>
          <w:p w:rsidR="00AC707C" w:rsidRPr="0064485A" w:rsidDel="00C04474" w:rsidRDefault="00AC707C" w:rsidP="00AC707C">
            <w:pPr>
              <w:rPr>
                <w:moveFrom w:id="371" w:author="s" w:date="2021-10-02T17:01:00Z"/>
                <w:sz w:val="16"/>
              </w:rPr>
            </w:pPr>
            <w:moveFrom w:id="372" w:author="s" w:date="2021-10-02T17:01:00Z">
              <w:r w:rsidDel="00C04474">
                <w:rPr>
                  <w:sz w:val="16"/>
                </w:rPr>
                <w:t>P</w:t>
              </w:r>
              <w:r w:rsidR="00F774BE" w:rsidDel="00C04474">
                <w:rPr>
                  <w:sz w:val="16"/>
                </w:rPr>
                <w:t>=.129</w:t>
              </w:r>
            </w:moveFrom>
          </w:p>
        </w:tc>
        <w:tc>
          <w:tcPr>
            <w:tcW w:w="580" w:type="dxa"/>
          </w:tcPr>
          <w:p w:rsidR="00AC707C" w:rsidRPr="00C04474" w:rsidDel="00C04474" w:rsidRDefault="00AC707C" w:rsidP="00AC707C">
            <w:pPr>
              <w:rPr>
                <w:moveFrom w:id="373" w:author="s" w:date="2021-10-02T17:01:00Z"/>
                <w:i/>
                <w:sz w:val="16"/>
                <w:rPrChange w:id="374" w:author="s" w:date="2021-10-02T17:00:00Z">
                  <w:rPr>
                    <w:moveFrom w:id="375" w:author="s" w:date="2021-10-02T17:01:00Z"/>
                    <w:sz w:val="16"/>
                  </w:rPr>
                </w:rPrChange>
              </w:rPr>
            </w:pPr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76" w:author="s" w:date="2021-10-02T17:01:00Z"/>
                <w:sz w:val="16"/>
              </w:rPr>
            </w:pPr>
          </w:p>
        </w:tc>
        <w:tc>
          <w:tcPr>
            <w:tcW w:w="539" w:type="dxa"/>
          </w:tcPr>
          <w:p w:rsidR="00AC707C" w:rsidDel="00C04474" w:rsidRDefault="00AC707C" w:rsidP="00AC707C">
            <w:pPr>
              <w:rPr>
                <w:moveFrom w:id="377" w:author="s" w:date="2021-10-02T17:01:00Z"/>
                <w:sz w:val="16"/>
              </w:rPr>
            </w:pPr>
          </w:p>
        </w:tc>
        <w:tc>
          <w:tcPr>
            <w:tcW w:w="722" w:type="dxa"/>
          </w:tcPr>
          <w:p w:rsidR="00AC707C" w:rsidRPr="0064485A" w:rsidDel="00C04474" w:rsidRDefault="00AC707C" w:rsidP="00AC707C">
            <w:pPr>
              <w:rPr>
                <w:moveFrom w:id="378" w:author="s" w:date="2021-10-02T17:01:00Z"/>
                <w:sz w:val="16"/>
              </w:rPr>
            </w:pPr>
          </w:p>
        </w:tc>
        <w:tc>
          <w:tcPr>
            <w:tcW w:w="497" w:type="dxa"/>
          </w:tcPr>
          <w:p w:rsidR="00AC707C" w:rsidRPr="0064485A" w:rsidDel="00C04474" w:rsidRDefault="00AC707C" w:rsidP="00AC707C">
            <w:pPr>
              <w:rPr>
                <w:moveFrom w:id="379" w:author="s" w:date="2021-10-02T17:01:00Z"/>
                <w:sz w:val="16"/>
              </w:rPr>
            </w:pPr>
          </w:p>
        </w:tc>
        <w:tc>
          <w:tcPr>
            <w:tcW w:w="1205" w:type="dxa"/>
          </w:tcPr>
          <w:p w:rsidR="00AC707C" w:rsidRPr="0064485A" w:rsidDel="00C04474" w:rsidRDefault="00AC707C" w:rsidP="00AC707C">
            <w:pPr>
              <w:rPr>
                <w:moveFrom w:id="380" w:author="s" w:date="2021-10-02T17:01:00Z"/>
                <w:sz w:val="16"/>
              </w:rPr>
            </w:pPr>
          </w:p>
        </w:tc>
        <w:tc>
          <w:tcPr>
            <w:tcW w:w="539" w:type="dxa"/>
          </w:tcPr>
          <w:p w:rsidR="00AC707C" w:rsidRPr="0064485A" w:rsidDel="00C04474" w:rsidRDefault="00AC707C" w:rsidP="00AC707C">
            <w:pPr>
              <w:rPr>
                <w:moveFrom w:id="381" w:author="s" w:date="2021-10-02T17:01:00Z"/>
                <w:sz w:val="16"/>
              </w:rPr>
            </w:pPr>
          </w:p>
        </w:tc>
        <w:tc>
          <w:tcPr>
            <w:tcW w:w="722" w:type="dxa"/>
          </w:tcPr>
          <w:p w:rsidR="00AC707C" w:rsidRPr="0064485A" w:rsidDel="00C04474" w:rsidRDefault="00AC707C" w:rsidP="00AC707C">
            <w:pPr>
              <w:rPr>
                <w:moveFrom w:id="382" w:author="s" w:date="2021-10-02T17:01:00Z"/>
                <w:sz w:val="16"/>
              </w:rPr>
            </w:pPr>
          </w:p>
        </w:tc>
      </w:tr>
    </w:tbl>
    <w:moveFromRangeEnd w:id="196"/>
    <w:p w:rsidR="00CD60D6" w:rsidRDefault="00267ECA">
      <w:r>
        <w:rPr>
          <w:rFonts w:hint="eastAsia"/>
          <w:noProof/>
        </w:rPr>
        <w:drawing>
          <wp:inline distT="0" distB="0" distL="0" distR="0">
            <wp:extent cx="4095750" cy="34718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curve_BMR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16" cy="34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Pr="00B542F2" w:rsidRDefault="00267ECA">
      <w:r>
        <w:rPr>
          <w:rFonts w:hint="eastAsia"/>
          <w:noProof/>
        </w:rPr>
        <w:drawing>
          <wp:inline distT="0" distB="0" distL="0" distR="0">
            <wp:extent cx="4472241" cy="3790950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lot_BMR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42" cy="37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F2" w:rsidRDefault="00B542F2" w:rsidP="00B542F2">
      <w:pPr>
        <w:rPr>
          <w:rFonts w:hint="eastAsia"/>
        </w:rPr>
      </w:pPr>
      <w:r>
        <w:rPr>
          <w:rFonts w:hint="eastAsia"/>
        </w:rPr>
        <w:t xml:space="preserve">첫 평가시점의 </w:t>
      </w:r>
      <w:r>
        <w:t xml:space="preserve">BMR </w:t>
      </w:r>
      <w:r>
        <w:t>stage</w:t>
      </w:r>
      <w:r>
        <w:rPr>
          <w:rFonts w:hint="eastAsia"/>
        </w:rPr>
        <w:t xml:space="preserve">에 따른 </w:t>
      </w:r>
      <w:r>
        <w:t>event(death)</w:t>
      </w:r>
      <w:r>
        <w:rPr>
          <w:rFonts w:hint="eastAsia"/>
        </w:rPr>
        <w:t>가 발생한 비율 비교</w:t>
      </w:r>
    </w:p>
    <w:p w:rsidR="00C04474" w:rsidRDefault="00C04474">
      <w:r>
        <w:rPr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plot_BMR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74" w:rsidRDefault="00C04474">
      <w:pPr>
        <w:widowControl/>
        <w:wordWrap/>
        <w:autoSpaceDE/>
        <w:autoSpaceDN/>
      </w:pPr>
      <w:r>
        <w:br w:type="page"/>
      </w:r>
    </w:p>
    <w:p w:rsidR="00267ECA" w:rsidRPr="00C04474" w:rsidRDefault="00C04474" w:rsidP="00C04474">
      <w:pPr>
        <w:jc w:val="center"/>
        <w:rPr>
          <w:rFonts w:hint="eastAsia"/>
          <w:b/>
          <w:sz w:val="38"/>
          <w:rPrChange w:id="383" w:author="s" w:date="2021-10-02T17:00:00Z">
            <w:rPr>
              <w:rFonts w:hint="eastAsia"/>
            </w:rPr>
          </w:rPrChange>
        </w:rPr>
        <w:pPrChange w:id="384" w:author="s" w:date="2021-10-02T17:00:00Z">
          <w:pPr/>
        </w:pPrChange>
      </w:pPr>
      <w:ins w:id="385" w:author="s" w:date="2021-10-02T17:00:00Z">
        <w:r>
          <w:rPr>
            <w:b/>
            <w:sz w:val="38"/>
          </w:rPr>
          <w:lastRenderedPageBreak/>
          <w:t>King</w:t>
        </w:r>
      </w:ins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3762375" cy="318922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Mcurve_King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018" cy="3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F2" w:rsidRDefault="00267ECA">
      <w:r>
        <w:rPr>
          <w:rFonts w:hint="eastAsia"/>
          <w:noProof/>
        </w:rPr>
        <w:drawing>
          <wp:inline distT="0" distB="0" distL="0" distR="0">
            <wp:extent cx="4753160" cy="4029075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lot_King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51" cy="403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F2" w:rsidRDefault="00B542F2">
      <w:r>
        <w:rPr>
          <w:rFonts w:hint="eastAsia"/>
        </w:rPr>
        <w:t xml:space="preserve">첫 평가시점의 </w:t>
      </w:r>
      <w:r>
        <w:t>King stage</w:t>
      </w:r>
      <w:r>
        <w:rPr>
          <w:rFonts w:hint="eastAsia"/>
        </w:rPr>
        <w:t xml:space="preserve">에 따른 </w:t>
      </w:r>
      <w:r>
        <w:t>event(death)</w:t>
      </w:r>
      <w:r>
        <w:rPr>
          <w:rFonts w:hint="eastAsia"/>
        </w:rPr>
        <w:t>가 발생한 비율 비교</w:t>
      </w:r>
    </w:p>
    <w:p w:rsidR="00C04474" w:rsidRDefault="00C04474" w:rsidP="00C04474">
      <w:r>
        <w:rPr>
          <w:rFonts w:hint="eastAsia"/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xplot_King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74" w:rsidRDefault="00C04474">
      <w:pPr>
        <w:widowControl/>
        <w:wordWrap/>
        <w:autoSpaceDE/>
        <w:autoSpaceDN/>
      </w:pPr>
      <w:r>
        <w:br w:type="page"/>
      </w:r>
    </w:p>
    <w:p w:rsidR="00C04474" w:rsidRPr="00C04474" w:rsidRDefault="00C04474" w:rsidP="00C04474">
      <w:pPr>
        <w:jc w:val="center"/>
        <w:rPr>
          <w:rFonts w:hint="eastAsia"/>
          <w:b/>
          <w:sz w:val="38"/>
          <w:rPrChange w:id="386" w:author="s" w:date="2021-10-02T17:00:00Z">
            <w:rPr>
              <w:rFonts w:hint="eastAsia"/>
            </w:rPr>
          </w:rPrChange>
        </w:rPr>
        <w:pPrChange w:id="387" w:author="s" w:date="2021-10-02T17:00:00Z">
          <w:pPr/>
        </w:pPrChange>
      </w:pPr>
      <w:r w:rsidRPr="00C04474">
        <w:rPr>
          <w:rFonts w:hint="eastAsia"/>
          <w:b/>
          <w:sz w:val="38"/>
          <w:rPrChange w:id="388" w:author="s" w:date="2021-10-02T17:00:00Z">
            <w:rPr>
              <w:rFonts w:hint="eastAsia"/>
            </w:rPr>
          </w:rPrChange>
        </w:rPr>
        <w:lastRenderedPageBreak/>
        <w:t>MiToS</w:t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4180084" cy="3543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Mcurve_MiToS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32" cy="35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4494714" cy="3810000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lot_MiToS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235" cy="38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F2" w:rsidRDefault="00B542F2" w:rsidP="00B542F2">
      <w:pPr>
        <w:rPr>
          <w:rFonts w:hint="eastAsia"/>
        </w:rPr>
      </w:pPr>
      <w:r>
        <w:rPr>
          <w:rFonts w:hint="eastAsia"/>
        </w:rPr>
        <w:t xml:space="preserve">첫 평가시점의 </w:t>
      </w:r>
      <w:r>
        <w:t xml:space="preserve">MiToS </w:t>
      </w:r>
      <w:r>
        <w:t>stage</w:t>
      </w:r>
      <w:r>
        <w:rPr>
          <w:rFonts w:hint="eastAsia"/>
        </w:rPr>
        <w:t xml:space="preserve">에 따른 </w:t>
      </w:r>
      <w:r>
        <w:t>event(death)</w:t>
      </w:r>
      <w:r>
        <w:rPr>
          <w:rFonts w:hint="eastAsia"/>
        </w:rPr>
        <w:t>가 발생한 비율 비교</w:t>
      </w:r>
    </w:p>
    <w:p w:rsidR="00B542F2" w:rsidRPr="00B542F2" w:rsidRDefault="00C0447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xplot_MiToS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2F2" w:rsidRPr="00B542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73A3" w:rsidRDefault="006D73A3" w:rsidP="00267ECA">
      <w:pPr>
        <w:spacing w:after="0" w:line="240" w:lineRule="auto"/>
      </w:pPr>
      <w:r>
        <w:separator/>
      </w:r>
    </w:p>
  </w:endnote>
  <w:endnote w:type="continuationSeparator" w:id="0">
    <w:p w:rsidR="006D73A3" w:rsidRDefault="006D73A3" w:rsidP="00267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73A3" w:rsidRDefault="006D73A3" w:rsidP="00267ECA">
      <w:pPr>
        <w:spacing w:after="0" w:line="240" w:lineRule="auto"/>
      </w:pPr>
      <w:r>
        <w:separator/>
      </w:r>
    </w:p>
  </w:footnote>
  <w:footnote w:type="continuationSeparator" w:id="0">
    <w:p w:rsidR="006D73A3" w:rsidRDefault="006D73A3" w:rsidP="00267ECA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">
    <w15:presenceInfo w15:providerId="Windows Live" w15:userId="e3acc7ce4e2343c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0D6"/>
    <w:rsid w:val="00033433"/>
    <w:rsid w:val="00053C50"/>
    <w:rsid w:val="0013000B"/>
    <w:rsid w:val="001D1E93"/>
    <w:rsid w:val="00267ECA"/>
    <w:rsid w:val="003173E3"/>
    <w:rsid w:val="0033760E"/>
    <w:rsid w:val="003560B6"/>
    <w:rsid w:val="003A7B93"/>
    <w:rsid w:val="0047455F"/>
    <w:rsid w:val="00576F99"/>
    <w:rsid w:val="005A1006"/>
    <w:rsid w:val="0064485A"/>
    <w:rsid w:val="006551A5"/>
    <w:rsid w:val="006B7ABB"/>
    <w:rsid w:val="006D73A3"/>
    <w:rsid w:val="00767AB3"/>
    <w:rsid w:val="00796DC8"/>
    <w:rsid w:val="0082582C"/>
    <w:rsid w:val="00936AD2"/>
    <w:rsid w:val="009949B5"/>
    <w:rsid w:val="00A452DF"/>
    <w:rsid w:val="00A62BDE"/>
    <w:rsid w:val="00AC707C"/>
    <w:rsid w:val="00AE28FB"/>
    <w:rsid w:val="00AE6155"/>
    <w:rsid w:val="00B542F2"/>
    <w:rsid w:val="00B80AE7"/>
    <w:rsid w:val="00BD0E68"/>
    <w:rsid w:val="00BE6FB7"/>
    <w:rsid w:val="00C04474"/>
    <w:rsid w:val="00C92868"/>
    <w:rsid w:val="00CD60D6"/>
    <w:rsid w:val="00D71551"/>
    <w:rsid w:val="00DC0F25"/>
    <w:rsid w:val="00E825FE"/>
    <w:rsid w:val="00F536B2"/>
    <w:rsid w:val="00F7700B"/>
    <w:rsid w:val="00F774BE"/>
    <w:rsid w:val="00F81843"/>
    <w:rsid w:val="00FB6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73FBC"/>
  <w15:chartTrackingRefBased/>
  <w15:docId w15:val="{0CB1AD95-5E7B-4ED7-AE6E-D8C0291DE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60D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D6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67ECA"/>
  </w:style>
  <w:style w:type="paragraph" w:styleId="a5">
    <w:name w:val="footer"/>
    <w:basedOn w:val="a"/>
    <w:link w:val="Char0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67E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C5B03-5131-46FB-B76B-50C1B4BD8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1883</TotalTime>
  <Pages>7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</dc:creator>
  <cp:keywords/>
  <dc:description/>
  <cp:lastModifiedBy>s</cp:lastModifiedBy>
  <cp:revision>33</cp:revision>
  <dcterms:created xsi:type="dcterms:W3CDTF">2021-09-28T07:01:00Z</dcterms:created>
  <dcterms:modified xsi:type="dcterms:W3CDTF">2021-10-02T08:01:00Z</dcterms:modified>
</cp:coreProperties>
</file>